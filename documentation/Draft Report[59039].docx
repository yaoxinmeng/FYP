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98F7D" w14:textId="3B69253A" w:rsidR="004038E3" w:rsidRPr="0057384F" w:rsidRDefault="006C4B46" w:rsidP="006D11B5">
      <w:pPr>
        <w:spacing w:line="480" w:lineRule="auto"/>
        <w:rPr>
          <w:rFonts w:ascii="Times New Roman" w:hAnsi="Times New Roman" w:cs="Times New Roman"/>
          <w:b/>
          <w:bCs/>
          <w:sz w:val="24"/>
          <w:szCs w:val="24"/>
        </w:rPr>
      </w:pPr>
      <w:commentRangeStart w:id="0"/>
      <w:r w:rsidRPr="0057384F">
        <w:rPr>
          <w:rFonts w:ascii="Times New Roman" w:hAnsi="Times New Roman" w:cs="Times New Roman"/>
          <w:b/>
          <w:bCs/>
          <w:sz w:val="24"/>
          <w:szCs w:val="24"/>
        </w:rPr>
        <w:t>Introduction</w:t>
      </w:r>
      <w:commentRangeEnd w:id="0"/>
      <w:r w:rsidR="0065284E">
        <w:rPr>
          <w:rStyle w:val="CommentReference"/>
        </w:rPr>
        <w:commentReference w:id="0"/>
      </w:r>
    </w:p>
    <w:p w14:paraId="7F3B7049" w14:textId="57B5CCED" w:rsidR="00B858B4" w:rsidRDefault="00512FF2" w:rsidP="006D11B5">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704320" behindDoc="0" locked="0" layoutInCell="1" allowOverlap="1" wp14:anchorId="4C1DC5A5" wp14:editId="3C3FE334">
                <wp:simplePos x="0" y="0"/>
                <wp:positionH relativeFrom="margin">
                  <wp:posOffset>568325</wp:posOffset>
                </wp:positionH>
                <wp:positionV relativeFrom="paragraph">
                  <wp:posOffset>2100580</wp:posOffset>
                </wp:positionV>
                <wp:extent cx="4594860" cy="3589020"/>
                <wp:effectExtent l="0" t="0" r="0" b="0"/>
                <wp:wrapTopAndBottom/>
                <wp:docPr id="278" name="Group 278"/>
                <wp:cNvGraphicFramePr/>
                <a:graphic xmlns:a="http://schemas.openxmlformats.org/drawingml/2006/main">
                  <a:graphicData uri="http://schemas.microsoft.com/office/word/2010/wordprocessingGroup">
                    <wpg:wgp>
                      <wpg:cNvGrpSpPr/>
                      <wpg:grpSpPr>
                        <a:xfrm>
                          <a:off x="0" y="0"/>
                          <a:ext cx="4594860" cy="3589020"/>
                          <a:chOff x="571500" y="0"/>
                          <a:chExt cx="4594860" cy="3589020"/>
                        </a:xfrm>
                      </wpg:grpSpPr>
                      <wpg:grpSp>
                        <wpg:cNvPr id="272" name="Group 272"/>
                        <wpg:cNvGrpSpPr/>
                        <wpg:grpSpPr>
                          <a:xfrm>
                            <a:off x="571500" y="0"/>
                            <a:ext cx="4594860" cy="3139440"/>
                            <a:chOff x="0" y="0"/>
                            <a:chExt cx="4594860" cy="3139440"/>
                          </a:xfrm>
                        </wpg:grpSpPr>
                        <pic:pic xmlns:pic="http://schemas.openxmlformats.org/drawingml/2006/picture">
                          <pic:nvPicPr>
                            <pic:cNvPr id="265" name="Picture 265" descr="A close up of a logo&#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11566" t="23164" r="8399" b="23851"/>
                            <a:stretch/>
                          </pic:blipFill>
                          <pic:spPr bwMode="auto">
                            <a:xfrm>
                              <a:off x="7620" y="0"/>
                              <a:ext cx="4587240" cy="1516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8" name="Picture 268"/>
                            <pic:cNvPicPr>
                              <a:picLocks noChangeAspect="1"/>
                            </pic:cNvPicPr>
                          </pic:nvPicPr>
                          <pic:blipFill rotWithShape="1">
                            <a:blip r:embed="rId12" cstate="print">
                              <a:extLst>
                                <a:ext uri="{28A0092B-C50C-407E-A947-70E740481C1C}">
                                  <a14:useLocalDpi xmlns:a14="http://schemas.microsoft.com/office/drawing/2010/main" val="0"/>
                                </a:ext>
                              </a:extLst>
                            </a:blip>
                            <a:srcRect l="11301" t="22898" r="9063" b="24651"/>
                            <a:stretch/>
                          </pic:blipFill>
                          <pic:spPr bwMode="auto">
                            <a:xfrm>
                              <a:off x="0" y="1638300"/>
                              <a:ext cx="4564380" cy="1501140"/>
                            </a:xfrm>
                            <a:prstGeom prst="rect">
                              <a:avLst/>
                            </a:prstGeom>
                            <a:ln>
                              <a:noFill/>
                            </a:ln>
                            <a:extLst>
                              <a:ext uri="{53640926-AAD7-44D8-BBD7-CCE9431645EC}">
                                <a14:shadowObscured xmlns:a14="http://schemas.microsoft.com/office/drawing/2010/main"/>
                              </a:ext>
                            </a:extLst>
                          </pic:spPr>
                        </pic:pic>
                      </wpg:grpSp>
                      <wps:wsp>
                        <wps:cNvPr id="273" name="Text Box 2"/>
                        <wps:cNvSpPr txBox="1">
                          <a:spLocks noChangeArrowheads="1"/>
                        </wps:cNvSpPr>
                        <wps:spPr bwMode="auto">
                          <a:xfrm>
                            <a:off x="586740" y="3139440"/>
                            <a:ext cx="4564380" cy="449580"/>
                          </a:xfrm>
                          <a:prstGeom prst="rect">
                            <a:avLst/>
                          </a:prstGeom>
                          <a:noFill/>
                          <a:ln w="9525">
                            <a:noFill/>
                            <a:miter lim="800000"/>
                            <a:headEnd/>
                            <a:tailEnd/>
                          </a:ln>
                        </wps:spPr>
                        <wps:txbx>
                          <w:txbxContent>
                            <w:p w14:paraId="00167A16" w14:textId="436A7536" w:rsidR="00512FF2" w:rsidRPr="0061228C" w:rsidRDefault="00512FF2"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512FF2" w:rsidRDefault="00512FF2" w:rsidP="0027129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1DC5A5" id="Group 278" o:spid="_x0000_s1026" style="position:absolute;margin-left:44.75pt;margin-top:165.4pt;width:361.8pt;height:282.6pt;z-index:251704320;mso-position-horizontal-relative:margin;mso-width-relative:margin;mso-height-relative:margin" coordorigin="5715" coordsize="45948,3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&#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">
                <v:group id="Group 272" o:spid="_x0000_s1027" style="position:absolute;left:5715;width:45948;height:31394" coordsize="45948,3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 o:spid="_x0000_s1028" type="#_x0000_t75" alt="A close up of a logo&#10;&#10;Description automatically generated" style="position:absolute;left:76;width:45872;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">
                    <v:imagedata r:id="rId13" o:title="A close up of a logo&#10;&#10;Description automatically generated" croptop="15181f" cropbottom="15631f" cropleft="7580f" cropright="5504f"/>
                  </v:shape>
                  <v:shape id="Picture 268" o:spid="_x0000_s1029" type="#_x0000_t75" style="position:absolute;top:16383;width:45643;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">
                    <v:imagedata r:id="rId14" o:title="" croptop="15006f" cropbottom="16155f" cropleft="7406f" cropright="5940f"/>
                  </v:shape>
                </v:group>
                <v:shapetype id="_x0000_t202" coordsize="21600,21600" o:spt="202" path="m,l,21600r21600,l21600,xe">
                  <v:stroke joinstyle="miter"/>
                  <v:path gradientshapeok="t" o:connecttype="rect"/>
                </v:shapetype>
                <v:shape id="_x0000_s1030" type="#_x0000_t202" style="position:absolute;left:5867;top:31394;width:45644;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0167A16" w14:textId="436A7536" w:rsidR="00512FF2" w:rsidRPr="0061228C" w:rsidRDefault="00512FF2"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512FF2" w:rsidRDefault="00512FF2" w:rsidP="00271294">
                        <w:pPr>
                          <w:jc w:val="center"/>
                        </w:pPr>
                      </w:p>
                    </w:txbxContent>
                  </v:textbox>
                </v:shape>
                <w10:wrap type="topAndBottom" anchorx="margin"/>
              </v:group>
            </w:pict>
          </mc:Fallback>
        </mc:AlternateContent>
      </w:r>
      <w:r w:rsidR="0051323F">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and interior design. </w:t>
      </w:r>
      <w:r w:rsidR="0051323F">
        <w:rPr>
          <w:rFonts w:ascii="Times New Roman" w:hAnsi="Times New Roman" w:cs="Times New Roman"/>
          <w:sz w:val="24"/>
          <w:szCs w:val="24"/>
        </w:rPr>
        <w:t xml:space="preserve">The greatest challenge in this process is </w:t>
      </w:r>
      <w:commentRangeStart w:id="1"/>
      <w:r w:rsidR="0051323F">
        <w:rPr>
          <w:rFonts w:ascii="Times New Roman" w:hAnsi="Times New Roman" w:cs="Times New Roman"/>
          <w:sz w:val="24"/>
          <w:szCs w:val="24"/>
        </w:rPr>
        <w:t xml:space="preserve">extracting the relevant edges </w:t>
      </w:r>
      <w:commentRangeEnd w:id="1"/>
      <w:r w:rsidR="0065284E">
        <w:rPr>
          <w:rStyle w:val="CommentReference"/>
        </w:rPr>
        <w:commentReference w:id="1"/>
      </w:r>
      <w:r w:rsidR="0051323F">
        <w:rPr>
          <w:rFonts w:ascii="Times New Roman" w:hAnsi="Times New Roman" w:cs="Times New Roman"/>
          <w:sz w:val="24"/>
          <w:szCs w:val="24"/>
        </w:rPr>
        <w:t>in photographs. Due to the wide variety of noise present in photographs, a deterministic approach to the problem, such as the Canny edge finde</w:t>
      </w:r>
      <w:r w:rsidR="003B208C">
        <w:rPr>
          <w:rFonts w:ascii="Times New Roman" w:hAnsi="Times New Roman" w:cs="Times New Roman"/>
          <w:sz w:val="24"/>
          <w:szCs w:val="24"/>
        </w:rPr>
        <w:t>r, proved to be inadequate based on past projects</w:t>
      </w:r>
      <w:r w:rsidR="00205A57">
        <w:rPr>
          <w:rFonts w:ascii="Times New Roman" w:hAnsi="Times New Roman" w:cs="Times New Roman"/>
          <w:sz w:val="24"/>
          <w:szCs w:val="24"/>
        </w:rPr>
        <w:t xml:space="preserve"> (Figure 1)</w:t>
      </w:r>
      <w:r w:rsidR="003B208C">
        <w:rPr>
          <w:rFonts w:ascii="Times New Roman" w:hAnsi="Times New Roman" w:cs="Times New Roman"/>
          <w:sz w:val="24"/>
          <w:szCs w:val="24"/>
        </w:rPr>
        <w:t xml:space="preserve">. </w:t>
      </w:r>
      <w:r w:rsidR="005C2C3D">
        <w:rPr>
          <w:rFonts w:ascii="Times New Roman" w:hAnsi="Times New Roman" w:cs="Times New Roman"/>
          <w:sz w:val="24"/>
          <w:szCs w:val="24"/>
        </w:rPr>
        <w:t>This is because classic algorithms fail to dis</w:t>
      </w:r>
      <w:r w:rsidR="00271294">
        <w:rPr>
          <w:rFonts w:ascii="Times New Roman" w:hAnsi="Times New Roman" w:cs="Times New Roman"/>
          <w:sz w:val="24"/>
          <w:szCs w:val="24"/>
        </w:rPr>
        <w:t xml:space="preserve">tinguish between different edge types. </w:t>
      </w:r>
    </w:p>
    <w:p w14:paraId="4BC5F684" w14:textId="62BFB685" w:rsidR="006C4B46" w:rsidRPr="0057384F" w:rsidRDefault="003B208C" w:rsidP="006D11B5">
      <w:pPr>
        <w:spacing w:line="480" w:lineRule="auto"/>
        <w:rPr>
          <w:rFonts w:ascii="Times New Roman" w:hAnsi="Times New Roman" w:cs="Times New Roman"/>
          <w:sz w:val="24"/>
          <w:szCs w:val="24"/>
        </w:rPr>
      </w:pPr>
      <w:r>
        <w:rPr>
          <w:rFonts w:ascii="Times New Roman" w:hAnsi="Times New Roman" w:cs="Times New Roman"/>
          <w:sz w:val="24"/>
          <w:szCs w:val="24"/>
        </w:rPr>
        <w:t xml:space="preserve">As such, machine learning is proposed as a possible alternative for detecting </w:t>
      </w:r>
      <w:r w:rsidR="007557C3">
        <w:rPr>
          <w:rFonts w:ascii="Times New Roman" w:hAnsi="Times New Roman" w:cs="Times New Roman"/>
          <w:sz w:val="24"/>
          <w:szCs w:val="24"/>
        </w:rPr>
        <w:t>structural</w:t>
      </w:r>
      <w:r>
        <w:rPr>
          <w:rFonts w:ascii="Times New Roman" w:hAnsi="Times New Roman" w:cs="Times New Roman"/>
          <w:sz w:val="24"/>
          <w:szCs w:val="24"/>
        </w:rPr>
        <w:t xml:space="preserve"> edges in photographic images.</w:t>
      </w:r>
      <w:r w:rsidR="003B3FC4">
        <w:rPr>
          <w:rFonts w:ascii="Times New Roman" w:hAnsi="Times New Roman" w:cs="Times New Roman"/>
          <w:sz w:val="24"/>
          <w:szCs w:val="24"/>
        </w:rPr>
        <w:t xml:space="preserve"> This project therefore aims to establish whether </w:t>
      </w:r>
      <w:r w:rsidR="00C26FB6">
        <w:rPr>
          <w:rFonts w:ascii="Times New Roman" w:hAnsi="Times New Roman" w:cs="Times New Roman"/>
          <w:sz w:val="24"/>
          <w:szCs w:val="24"/>
        </w:rPr>
        <w:t xml:space="preserve">machine learning </w:t>
      </w:r>
      <w:r w:rsidR="00271294">
        <w:rPr>
          <w:rFonts w:ascii="Times New Roman" w:hAnsi="Times New Roman" w:cs="Times New Roman"/>
          <w:sz w:val="24"/>
          <w:szCs w:val="24"/>
        </w:rPr>
        <w:t xml:space="preserve">is viable, and whether it </w:t>
      </w:r>
      <w:r w:rsidR="00C26FB6">
        <w:rPr>
          <w:rFonts w:ascii="Times New Roman" w:hAnsi="Times New Roman" w:cs="Times New Roman"/>
          <w:sz w:val="24"/>
          <w:szCs w:val="24"/>
        </w:rPr>
        <w:t>ha</w:t>
      </w:r>
      <w:r w:rsidR="00271294">
        <w:rPr>
          <w:rFonts w:ascii="Times New Roman" w:hAnsi="Times New Roman" w:cs="Times New Roman"/>
          <w:sz w:val="24"/>
          <w:szCs w:val="24"/>
        </w:rPr>
        <w:t>s</w:t>
      </w:r>
      <w:r w:rsidR="00C26FB6">
        <w:rPr>
          <w:rFonts w:ascii="Times New Roman" w:hAnsi="Times New Roman" w:cs="Times New Roman"/>
          <w:sz w:val="24"/>
          <w:szCs w:val="24"/>
        </w:rPr>
        <w:t xml:space="preserve"> a higher accuracy than traditional algorithms. </w:t>
      </w:r>
    </w:p>
    <w:p w14:paraId="335A05BA" w14:textId="77777777" w:rsidR="008014B0" w:rsidRDefault="008014B0">
      <w:pPr>
        <w:rPr>
          <w:rFonts w:ascii="Times New Roman" w:hAnsi="Times New Roman" w:cs="Times New Roman"/>
          <w:b/>
          <w:bCs/>
          <w:sz w:val="24"/>
          <w:szCs w:val="24"/>
        </w:rPr>
      </w:pPr>
      <w:r>
        <w:rPr>
          <w:rFonts w:ascii="Times New Roman" w:hAnsi="Times New Roman" w:cs="Times New Roman"/>
          <w:b/>
          <w:bCs/>
          <w:sz w:val="24"/>
          <w:szCs w:val="24"/>
        </w:rPr>
        <w:br w:type="page"/>
      </w:r>
      <w:commentRangeStart w:id="2"/>
      <w:commentRangeEnd w:id="2"/>
      <w:r w:rsidR="0065284E">
        <w:rPr>
          <w:rStyle w:val="CommentReference"/>
        </w:rPr>
        <w:commentReference w:id="2"/>
      </w:r>
    </w:p>
    <w:p w14:paraId="099E0B3F" w14:textId="67A4ABA7" w:rsidR="006C4B46" w:rsidRPr="0057384F" w:rsidRDefault="006C4B46" w:rsidP="006D11B5">
      <w:pPr>
        <w:spacing w:line="480" w:lineRule="auto"/>
        <w:rPr>
          <w:rFonts w:ascii="Times New Roman" w:hAnsi="Times New Roman" w:cs="Times New Roman"/>
          <w:b/>
          <w:bCs/>
          <w:sz w:val="24"/>
          <w:szCs w:val="24"/>
        </w:rPr>
      </w:pPr>
      <w:commentRangeStart w:id="3"/>
      <w:r w:rsidRPr="0057384F">
        <w:rPr>
          <w:rFonts w:ascii="Times New Roman" w:hAnsi="Times New Roman" w:cs="Times New Roman"/>
          <w:b/>
          <w:bCs/>
          <w:sz w:val="24"/>
          <w:szCs w:val="24"/>
        </w:rPr>
        <w:lastRenderedPageBreak/>
        <w:t>Literature Review</w:t>
      </w:r>
      <w:commentRangeEnd w:id="3"/>
      <w:r w:rsidR="0065284E">
        <w:rPr>
          <w:rStyle w:val="CommentReference"/>
        </w:rPr>
        <w:commentReference w:id="3"/>
      </w:r>
    </w:p>
    <w:p w14:paraId="75B5DAD8" w14:textId="29D8CB97" w:rsidR="003B3FC4" w:rsidRDefault="00333283" w:rsidP="006D11B5">
      <w:pPr>
        <w:spacing w:line="480" w:lineRule="auto"/>
        <w:rPr>
          <w:rFonts w:ascii="Times New Roman" w:hAnsi="Times New Roman" w:cs="Times New Roman"/>
          <w:sz w:val="24"/>
          <w:szCs w:val="24"/>
        </w:rPr>
      </w:pPr>
      <w:r>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Ber18 \l 18441 </w:instrText>
          </w:r>
          <w:r>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(Marr,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796096">
        <w:rPr>
          <w:rFonts w:ascii="Times New Roman" w:hAnsi="Times New Roman" w:cs="Times New Roman"/>
          <w:sz w:val="24"/>
          <w:szCs w:val="24"/>
        </w:rPr>
        <w:t xml:space="preserve">In particular, Convolutional Neural Networks (CNN) </w:t>
      </w:r>
      <w:r w:rsidR="006E7490">
        <w:rPr>
          <w:rFonts w:ascii="Times New Roman" w:hAnsi="Times New Roman" w:cs="Times New Roman"/>
          <w:sz w:val="24"/>
          <w:szCs w:val="24"/>
        </w:rPr>
        <w:t xml:space="preserve">and Fully Convolutional Networks (FCN) has progressed significantly, leading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 xml:space="preserve">are a natural progression from CNN and they </w:t>
      </w:r>
      <w:r w:rsidR="00E72379">
        <w:rPr>
          <w:rFonts w:ascii="Times New Roman" w:hAnsi="Times New Roman" w:cs="Times New Roman"/>
          <w:sz w:val="24"/>
          <w:szCs w:val="24"/>
        </w:rPr>
        <w:t>differ from CNNs in their last layer</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End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This has caused FCNs to rapidly gain popularity as it can potentially identify multiple objects in a single image as well as the location, size and shape of each object. This process is known as image segmentation and </w:t>
      </w:r>
      <w:r w:rsidR="003B3FC4">
        <w:rPr>
          <w:rFonts w:ascii="Times New Roman" w:hAnsi="Times New Roman" w:cs="Times New Roman"/>
          <w:sz w:val="24"/>
          <w:szCs w:val="24"/>
        </w:rPr>
        <w:t xml:space="preserve">has applications in many fields, including smart cars. </w:t>
      </w:r>
    </w:p>
    <w:p w14:paraId="5D0CE6E1" w14:textId="14A8A471" w:rsidR="006D11B5" w:rsidRDefault="003B3FC4" w:rsidP="006D11B5">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proofErr w:type="spellStart"/>
      <w:r w:rsidR="0086470C">
        <w:rPr>
          <w:rFonts w:ascii="Times New Roman" w:hAnsi="Times New Roman" w:cs="Times New Roman"/>
          <w:sz w:val="24"/>
          <w:szCs w:val="24"/>
        </w:rPr>
        <w:t>SegNet</w:t>
      </w:r>
      <w:proofErr w:type="spellEnd"/>
      <w:r w:rsidR="0086470C">
        <w:rPr>
          <w:rFonts w:ascii="Times New Roman" w:hAnsi="Times New Roman" w:cs="Times New Roman"/>
          <w:sz w:val="24"/>
          <w:szCs w:val="24"/>
        </w:rPr>
        <w:t xml:space="preserve">,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 xml:space="preserve">et, </w:t>
      </w:r>
      <w:proofErr w:type="spellStart"/>
      <w:r w:rsidR="00306B44">
        <w:rPr>
          <w:rFonts w:ascii="Times New Roman" w:hAnsi="Times New Roman" w:cs="Times New Roman"/>
          <w:sz w:val="24"/>
          <w:szCs w:val="24"/>
        </w:rPr>
        <w:t>Dense</w:t>
      </w:r>
      <w:r w:rsidR="008101D3">
        <w:rPr>
          <w:rFonts w:ascii="Times New Roman" w:hAnsi="Times New Roman" w:cs="Times New Roman"/>
          <w:sz w:val="24"/>
          <w:szCs w:val="24"/>
        </w:rPr>
        <w:t>N</w:t>
      </w:r>
      <w:r w:rsidR="00306B44">
        <w:rPr>
          <w:rFonts w:ascii="Times New Roman" w:hAnsi="Times New Roman" w:cs="Times New Roman"/>
          <w:sz w:val="24"/>
          <w:szCs w:val="24"/>
        </w:rPr>
        <w:t>et</w:t>
      </w:r>
      <w:proofErr w:type="spellEnd"/>
      <w:r w:rsidR="00306B44">
        <w:rPr>
          <w:rFonts w:ascii="Times New Roman" w:hAnsi="Times New Roman" w:cs="Times New Roman"/>
          <w:sz w:val="24"/>
          <w:szCs w:val="24"/>
        </w:rPr>
        <w:t>, and many more</w:t>
      </w:r>
      <w:sdt>
        <w:sdtPr>
          <w:rPr>
            <w:rFonts w:ascii="Times New Roman" w:hAnsi="Times New Roman" w:cs="Times New Roman"/>
            <w:sz w:val="24"/>
            <w:szCs w:val="24"/>
          </w:rPr>
          <w:id w:val="1917748576"/>
          <w:citation/>
        </w:sdtPr>
        <w:sdtEnd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972F98">
        <w:rPr>
          <w:rFonts w:ascii="Times New Roman" w:hAnsi="Times New Roman" w:cs="Times New Roman"/>
          <w:sz w:val="24"/>
          <w:szCs w:val="24"/>
        </w:rPr>
        <w:t>some of the</w:t>
      </w:r>
      <w:r w:rsidR="00145B4E">
        <w:rPr>
          <w:rFonts w:ascii="Times New Roman" w:hAnsi="Times New Roman" w:cs="Times New Roman"/>
          <w:sz w:val="24"/>
          <w:szCs w:val="24"/>
        </w:rPr>
        <w:t xml:space="preserve"> architecture is provided below.</w:t>
      </w:r>
      <w:r w:rsidR="00972F98">
        <w:rPr>
          <w:rFonts w:ascii="Times New Roman" w:hAnsi="Times New Roman" w:cs="Times New Roman"/>
          <w:sz w:val="24"/>
          <w:szCs w:val="24"/>
        </w:rPr>
        <w:t xml:space="preserve"> </w:t>
      </w:r>
    </w:p>
    <w:p w14:paraId="06111B4C" w14:textId="1A6B9DA8" w:rsidR="00A93209" w:rsidRPr="00A93209" w:rsidRDefault="00A93209" w:rsidP="00A93209">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75648" behindDoc="0" locked="0" layoutInCell="1" allowOverlap="1" wp14:anchorId="4EDAC86F" wp14:editId="79FC1522">
                <wp:simplePos x="0" y="0"/>
                <wp:positionH relativeFrom="column">
                  <wp:posOffset>0</wp:posOffset>
                </wp:positionH>
                <wp:positionV relativeFrom="paragraph">
                  <wp:posOffset>350520</wp:posOffset>
                </wp:positionV>
                <wp:extent cx="5731510" cy="2019300"/>
                <wp:effectExtent l="0" t="0" r="2540" b="3810"/>
                <wp:wrapTopAndBottom/>
                <wp:docPr id="262" name="Group 262"/>
                <wp:cNvGraphicFramePr/>
                <a:graphic xmlns:a="http://schemas.openxmlformats.org/drawingml/2006/main">
                  <a:graphicData uri="http://schemas.microsoft.com/office/word/2010/wordprocessingGroup">
                    <wpg:wgp>
                      <wpg:cNvGrpSpPr/>
                      <wpg:grpSpPr>
                        <a:xfrm>
                          <a:off x="0" y="0"/>
                          <a:ext cx="5731510" cy="2019300"/>
                          <a:chOff x="0" y="0"/>
                          <a:chExt cx="5731510" cy="2019300"/>
                        </a:xfrm>
                      </wpg:grpSpPr>
                      <pic:pic xmlns:pic="http://schemas.openxmlformats.org/drawingml/2006/picture">
                        <pic:nvPicPr>
                          <pic:cNvPr id="10" name="Picture 10" descr="arch_segnet"/>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60"/>
                            <a:ext cx="5311140" cy="358140"/>
                          </a:xfrm>
                          <a:prstGeom prst="rect">
                            <a:avLst/>
                          </a:prstGeom>
                          <a:noFill/>
                          <a:ln w="9525">
                            <a:noFill/>
                            <a:miter lim="800000"/>
                            <a:headEnd/>
                            <a:tailEnd/>
                          </a:ln>
                        </wps:spPr>
                        <wps:txbx>
                          <w:txbxContent>
                            <w:p w14:paraId="44C8553A" w14:textId="27D54C6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A93209" w:rsidRDefault="00A93209"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31" style="position:absolute;left:0;text-align:left;margin-left:0;margin-top:27.6pt;width:451.3pt;height:159pt;z-index:251675648;mso-width-relative:margin;mso-height-relative:margin" coordsize="57315,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">
                <v:shape id="Picture 10" o:spid="_x0000_s1032"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16" o:title="arch_segnet"/>
                </v:shape>
                <v:shape id="_x0000_s1033" type="#_x0000_t202" style="position:absolute;left:2133;top:16611;width:53112;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27D54C6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SegNet </w:t>
                        </w:r>
                        <w:r w:rsidRPr="008101D3">
                          <w:rPr>
                            <w:rFonts w:ascii="Times New Roman" w:hAnsi="Times New Roman" w:cs="Times New Roman"/>
                            <w:i/>
                            <w:iCs/>
                            <w:sz w:val="24"/>
                            <w:szCs w:val="24"/>
                          </w:rPr>
                          <w:t>architecture</w:t>
                        </w:r>
                      </w:p>
                      <w:p w14:paraId="547A6E02" w14:textId="77777777" w:rsidR="00A93209" w:rsidRDefault="00A93209" w:rsidP="00A93209"/>
                    </w:txbxContent>
                  </v:textbox>
                </v:shape>
                <w10:wrap type="topAndBottom"/>
              </v:group>
            </w:pict>
          </mc:Fallback>
        </mc:AlternateConten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architecture</w:t>
      </w:r>
      <w:sdt>
        <w:sdtPr>
          <w:rPr>
            <w:rFonts w:ascii="Times New Roman" w:hAnsi="Times New Roman" w:cs="Times New Roman"/>
            <w:sz w:val="24"/>
            <w:szCs w:val="24"/>
          </w:rPr>
          <w:id w:val="1476495340"/>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219E9C3B" w:rsidR="00A93209" w:rsidRDefault="001C4FD9" w:rsidP="00A93209">
      <w:pPr>
        <w:pStyle w:val="ListParagraph"/>
        <w:spacing w:line="480" w:lineRule="auto"/>
        <w:ind w:left="360"/>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Pr>
          <w:rFonts w:ascii="Times New Roman" w:hAnsi="Times New Roman" w:cs="Times New Roman"/>
          <w:sz w:val="24"/>
          <w:szCs w:val="24"/>
        </w:rPr>
        <w:t xml:space="preserve"> </w:t>
      </w:r>
      <w:ins w:id="4" w:author="Lee Yong Tsui" w:date="2020-03-11T10:05:00Z">
        <w:r w:rsidR="00584C4C">
          <w:rPr>
            <w:rFonts w:ascii="Times New Roman" w:hAnsi="Times New Roman" w:cs="Times New Roman"/>
            <w:sz w:val="24"/>
            <w:szCs w:val="24"/>
          </w:rPr>
          <w:t xml:space="preserve">of </w:t>
        </w:r>
      </w:ins>
      <w:r>
        <w:rPr>
          <w:rFonts w:ascii="Times New Roman" w:hAnsi="Times New Roman" w:cs="Times New Roman"/>
          <w:sz w:val="24"/>
          <w:szCs w:val="24"/>
        </w:rPr>
        <w:t xml:space="preserve">Convolution, Batch </w:t>
      </w:r>
      <w:r>
        <w:rPr>
          <w:rFonts w:ascii="Times New Roman" w:hAnsi="Times New Roman" w:cs="Times New Roman"/>
          <w:sz w:val="24"/>
          <w:szCs w:val="24"/>
        </w:rPr>
        <w:lastRenderedPageBreak/>
        <w:t xml:space="preserve">Normalization,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ins w:id="5" w:author="Lee Yong Tsui" w:date="2020-03-11T10:05:00Z">
        <w:r w:rsidR="00584C4C">
          <w:rPr>
            <w:rFonts w:ascii="Times New Roman" w:hAnsi="Times New Roman" w:cs="Times New Roman"/>
            <w:sz w:val="24"/>
            <w:szCs w:val="24"/>
          </w:rPr>
          <w:t xml:space="preserve"> of</w:t>
        </w:r>
      </w:ins>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proofErr w:type="spellStart"/>
      <w:r>
        <w:rPr>
          <w:rFonts w:ascii="Times New Roman" w:hAnsi="Times New Roman" w:cs="Times New Roman"/>
          <w:sz w:val="24"/>
          <w:szCs w:val="24"/>
        </w:rPr>
        <w:t>Unpool</w:t>
      </w:r>
      <w:proofErr w:type="spellEnd"/>
      <w:r>
        <w:rPr>
          <w:rFonts w:ascii="Times New Roman" w:hAnsi="Times New Roman" w:cs="Times New Roman"/>
          <w:sz w:val="24"/>
          <w:szCs w:val="24"/>
        </w:rPr>
        <w:t xml:space="preserve">, Convolution, Batch Normalization and </w:t>
      </w:r>
      <w:proofErr w:type="spellStart"/>
      <w:r>
        <w:rPr>
          <w:rFonts w:ascii="Times New Roman" w:hAnsi="Times New Roman" w:cs="Times New Roman"/>
          <w:sz w:val="24"/>
          <w:szCs w:val="24"/>
        </w:rPr>
        <w:t>ReLU</w:t>
      </w:r>
      <w:proofErr w:type="spellEnd"/>
      <w:r w:rsidR="00B30600">
        <w:rPr>
          <w:rFonts w:ascii="Times New Roman" w:hAnsi="Times New Roman" w:cs="Times New Roman"/>
          <w:sz w:val="24"/>
          <w:szCs w:val="24"/>
        </w:rPr>
        <w:t>.</w:t>
      </w:r>
    </w:p>
    <w:p w14:paraId="18DEF70A" w14:textId="0B61A17E" w:rsidR="00A86EF4" w:rsidRPr="00A93209" w:rsidRDefault="00A93209" w:rsidP="00A93209">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72576" behindDoc="0" locked="0" layoutInCell="1" allowOverlap="1" wp14:anchorId="1A3BC2FC" wp14:editId="56C3B1FC">
                <wp:simplePos x="0" y="0"/>
                <wp:positionH relativeFrom="column">
                  <wp:posOffset>0</wp:posOffset>
                </wp:positionH>
                <wp:positionV relativeFrom="paragraph">
                  <wp:posOffset>373380</wp:posOffset>
                </wp:positionV>
                <wp:extent cx="5731510" cy="4175760"/>
                <wp:effectExtent l="0" t="0" r="2540" b="0"/>
                <wp:wrapTopAndBottom/>
                <wp:docPr id="260" name="Group 260"/>
                <wp:cNvGraphicFramePr/>
                <a:graphic xmlns:a="http://schemas.openxmlformats.org/drawingml/2006/main">
                  <a:graphicData uri="http://schemas.microsoft.com/office/word/2010/wordprocessingGroup">
                    <wpg:wgp>
                      <wpg:cNvGrpSpPr/>
                      <wpg:grpSpPr>
                        <a:xfrm>
                          <a:off x="0" y="0"/>
                          <a:ext cx="5731510" cy="4175760"/>
                          <a:chOff x="0" y="0"/>
                          <a:chExt cx="5731510" cy="4175760"/>
                        </a:xfrm>
                      </wpg:grpSpPr>
                      <pic:pic xmlns:pic="http://schemas.openxmlformats.org/drawingml/2006/picture">
                        <pic:nvPicPr>
                          <pic:cNvPr id="27" name="Picture 27" descr="arch_une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358140"/>
                          </a:xfrm>
                          <a:prstGeom prst="rect">
                            <a:avLst/>
                          </a:prstGeom>
                          <a:noFill/>
                          <a:ln w="9525">
                            <a:noFill/>
                            <a:miter lim="800000"/>
                            <a:headEnd/>
                            <a:tailEnd/>
                          </a:ln>
                        </wps:spPr>
                        <wps:txbx>
                          <w:txbxContent>
                            <w:p w14:paraId="0E3ABACE" w14:textId="25250F48"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A93209" w:rsidRDefault="00A93209" w:rsidP="00A93209"/>
                          </w:txbxContent>
                        </wps:txbx>
                        <wps:bodyPr rot="0" vert="horz" wrap="square" lIns="91440" tIns="45720" rIns="91440" bIns="45720" anchor="t" anchorCtr="0">
                          <a:noAutofit/>
                        </wps:bodyPr>
                      </wps:wsp>
                    </wpg:wgp>
                  </a:graphicData>
                </a:graphic>
              </wp:anchor>
            </w:drawing>
          </mc:Choice>
          <mc:Fallback>
            <w:pict>
              <v:group w14:anchorId="1A3BC2FC" id="Group 260" o:spid="_x0000_s1034" style="position:absolute;left:0;text-align:left;margin-left:0;margin-top:29.4pt;width:451.3pt;height:328.8pt;z-index:251672576" coordsize="57315,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">
                <v:shape id="Picture 27" o:spid="_x0000_s1035"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18" o:title="arch_unet"/>
                </v:shape>
                <v:shape id="_x0000_s1036" type="#_x0000_t202" style="position:absolute;left:2133;top:38176;width:53112;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25250F48"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A93209" w:rsidRDefault="00A93209" w:rsidP="00A93209"/>
                    </w:txbxContent>
                  </v:textbox>
                </v:shape>
                <w10:wrap type="topAndBottom"/>
              </v:group>
            </w:pict>
          </mc:Fallback>
        </mc:AlternateContent>
      </w:r>
      <w:r>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09556E0" w14:textId="69BB0259" w:rsidR="00A93209" w:rsidRDefault="00B30600" w:rsidP="00A93209">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 xml:space="preserve">is similar to </w:t>
      </w:r>
      <w:proofErr w:type="spellStart"/>
      <w:r w:rsidR="00047BA3">
        <w:rPr>
          <w:rFonts w:ascii="Times New Roman" w:hAnsi="Times New Roman" w:cs="Times New Roman"/>
          <w:sz w:val="24"/>
          <w:szCs w:val="24"/>
        </w:rPr>
        <w:t>SegNet</w:t>
      </w:r>
      <w:proofErr w:type="spellEnd"/>
      <w:r w:rsidR="00047BA3">
        <w:rPr>
          <w:rFonts w:ascii="Times New Roman" w:hAnsi="Times New Roman" w:cs="Times New Roman"/>
          <w:sz w:val="24"/>
          <w:szCs w:val="24"/>
        </w:rPr>
        <w:t xml:space="preserve"> in many ways except 2 key differences. First, it uses Transposed Convolution instead of Max </w:t>
      </w:r>
      <w:proofErr w:type="spellStart"/>
      <w:r w:rsidR="00047BA3">
        <w:rPr>
          <w:rFonts w:ascii="Times New Roman" w:hAnsi="Times New Roman" w:cs="Times New Roman"/>
          <w:sz w:val="24"/>
          <w:szCs w:val="24"/>
        </w:rPr>
        <w:t>Unpool</w:t>
      </w:r>
      <w:proofErr w:type="spellEnd"/>
      <w:r w:rsidR="00047BA3">
        <w:rPr>
          <w:rFonts w:ascii="Times New Roman" w:hAnsi="Times New Roman" w:cs="Times New Roman"/>
          <w:sz w:val="24"/>
          <w:szCs w:val="24"/>
        </w:rPr>
        <w:t xml:space="preserve"> for </w:t>
      </w:r>
      <w:proofErr w:type="spellStart"/>
      <w:r w:rsidR="00047BA3">
        <w:rPr>
          <w:rFonts w:ascii="Times New Roman" w:hAnsi="Times New Roman" w:cs="Times New Roman"/>
          <w:sz w:val="24"/>
          <w:szCs w:val="24"/>
        </w:rPr>
        <w:t>upsampling</w:t>
      </w:r>
      <w:proofErr w:type="spellEnd"/>
      <w:r w:rsidR="00047BA3">
        <w:rPr>
          <w:rFonts w:ascii="Times New Roman" w:hAnsi="Times New Roman" w:cs="Times New Roman"/>
          <w:sz w:val="24"/>
          <w:szCs w:val="24"/>
        </w:rPr>
        <w:t xml:space="preserve">. This creates additional 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each respective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w:t>
      </w:r>
      <w:del w:id="6" w:author="Lee Yong Tsui" w:date="2020-03-11T15:47:00Z">
        <w:r w:rsidR="00047BA3" w:rsidDel="000C14C2">
          <w:rPr>
            <w:rFonts w:ascii="Times New Roman" w:hAnsi="Times New Roman" w:cs="Times New Roman"/>
            <w:sz w:val="24"/>
            <w:szCs w:val="24"/>
          </w:rPr>
          <w:delText>have been</w:delText>
        </w:r>
      </w:del>
      <w:ins w:id="7" w:author="Lee Yong Tsui" w:date="2020-03-11T15:47:00Z">
        <w:r w:rsidR="000C14C2">
          <w:rPr>
            <w:rFonts w:ascii="Times New Roman" w:hAnsi="Times New Roman" w:cs="Times New Roman"/>
            <w:sz w:val="24"/>
            <w:szCs w:val="24"/>
          </w:rPr>
          <w:t>be</w:t>
        </w:r>
      </w:ins>
      <w:r w:rsidR="00047BA3">
        <w:rPr>
          <w:rFonts w:ascii="Times New Roman" w:hAnsi="Times New Roman" w:cs="Times New Roman"/>
          <w:sz w:val="24"/>
          <w:szCs w:val="24"/>
        </w:rPr>
        <w:t xml:space="preserve"> lost to be captured by the decoder blocks.</w:t>
      </w:r>
    </w:p>
    <w:p w14:paraId="05F378E0" w14:textId="77777777" w:rsidR="008014B0" w:rsidRDefault="008014B0">
      <w:pPr>
        <w:rPr>
          <w:rFonts w:ascii="Times New Roman" w:hAnsi="Times New Roman" w:cs="Times New Roman"/>
          <w:sz w:val="24"/>
          <w:szCs w:val="24"/>
        </w:rPr>
      </w:pPr>
      <w:r>
        <w:rPr>
          <w:rFonts w:ascii="Times New Roman" w:hAnsi="Times New Roman" w:cs="Times New Roman"/>
          <w:sz w:val="24"/>
          <w:szCs w:val="24"/>
        </w:rPr>
        <w:br w:type="page"/>
      </w:r>
    </w:p>
    <w:p w14:paraId="4DE1205D" w14:textId="5893CEAB" w:rsidR="00A93209" w:rsidRPr="00A93209" w:rsidRDefault="00A93209" w:rsidP="00A93209">
      <w:pPr>
        <w:pStyle w:val="ListParagraph"/>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DenseNet</w:t>
      </w:r>
      <w:proofErr w:type="spellEnd"/>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36DDB0B5" w:rsidR="00A93209" w:rsidRDefault="00A93209" w:rsidP="00A140A7">
      <w:pPr>
        <w:spacing w:line="480" w:lineRule="auto"/>
        <w:ind w:left="360"/>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69504" behindDoc="0" locked="0" layoutInCell="1" allowOverlap="1" wp14:anchorId="4717B493" wp14:editId="2C8FFB79">
                <wp:simplePos x="0" y="0"/>
                <wp:positionH relativeFrom="column">
                  <wp:posOffset>213360</wp:posOffset>
                </wp:positionH>
                <wp:positionV relativeFrom="paragraph">
                  <wp:posOffset>0</wp:posOffset>
                </wp:positionV>
                <wp:extent cx="5311140" cy="54102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5311140" cy="5410200"/>
                          <a:chOff x="0" y="0"/>
                          <a:chExt cx="5311140" cy="5410200"/>
                        </a:xfrm>
                      </wpg:grpSpPr>
                      <pic:pic xmlns:pic="http://schemas.openxmlformats.org/drawingml/2006/picture">
                        <pic:nvPicPr>
                          <pic:cNvPr id="30" name="Picture 30" descr="arch_fcne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0" y="5052060"/>
                            <a:ext cx="5311140" cy="358140"/>
                          </a:xfrm>
                          <a:prstGeom prst="rect">
                            <a:avLst/>
                          </a:prstGeom>
                          <a:noFill/>
                          <a:ln w="9525">
                            <a:noFill/>
                            <a:miter lim="800000"/>
                            <a:headEnd/>
                            <a:tailEnd/>
                          </a:ln>
                        </wps:spPr>
                        <wps:txbx>
                          <w:txbxContent>
                            <w:p w14:paraId="3F09DF41" w14:textId="2B38710B"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A93209" w:rsidRDefault="00A93209" w:rsidP="00A93209"/>
                          </w:txbxContent>
                        </wps:txbx>
                        <wps:bodyPr rot="0" vert="horz" wrap="square" lIns="91440" tIns="45720" rIns="91440" bIns="45720" anchor="t" anchorCtr="0">
                          <a:noAutofit/>
                        </wps:bodyPr>
                      </wps:wsp>
                    </wpg:wgp>
                  </a:graphicData>
                </a:graphic>
              </wp:anchor>
            </w:drawing>
          </mc:Choice>
          <mc:Fallback>
            <w:pict>
              <v:group w14:anchorId="4717B493" id="Group 258" o:spid="_x0000_s1037" style="position:absolute;left:0;text-align:left;margin-left:16.8pt;margin-top:0;width:418.2pt;height:426pt;z-index:251669504" coordsize="53111,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&#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">
                <v:shape id="Picture 30" o:spid="_x0000_s1038"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20" o:title="arch_fcnet"/>
                </v:shape>
                <v:shape id="_x0000_s1039" type="#_x0000_t202" style="position:absolute;top:50520;width:53111;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2B38710B"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DenseNet </w:t>
                        </w:r>
                        <w:r w:rsidRPr="008101D3">
                          <w:rPr>
                            <w:rFonts w:ascii="Times New Roman" w:hAnsi="Times New Roman" w:cs="Times New Roman"/>
                            <w:i/>
                            <w:iCs/>
                            <w:sz w:val="24"/>
                            <w:szCs w:val="24"/>
                          </w:rPr>
                          <w:t>architecture</w:t>
                        </w:r>
                      </w:p>
                      <w:p w14:paraId="78C6A58A" w14:textId="77777777" w:rsidR="00A93209" w:rsidRDefault="00A93209" w:rsidP="00A93209"/>
                    </w:txbxContent>
                  </v:textbox>
                </v:shape>
                <w10:wrap type="topAndBottom"/>
              </v:group>
            </w:pict>
          </mc:Fallback>
        </mc:AlternateContent>
      </w:r>
      <w:proofErr w:type="spellStart"/>
      <w:r w:rsidR="00047BA3">
        <w:rPr>
          <w:rFonts w:ascii="Times New Roman" w:hAnsi="Times New Roman" w:cs="Times New Roman"/>
          <w:sz w:val="24"/>
          <w:szCs w:val="24"/>
        </w:rPr>
        <w:t>Dense</w:t>
      </w:r>
      <w:r w:rsidR="00622252">
        <w:rPr>
          <w:rFonts w:ascii="Times New Roman" w:hAnsi="Times New Roman" w:cs="Times New Roman"/>
          <w:sz w:val="24"/>
          <w:szCs w:val="24"/>
        </w:rPr>
        <w:t>N</w:t>
      </w:r>
      <w:r w:rsidR="00047BA3">
        <w:rPr>
          <w:rFonts w:ascii="Times New Roman" w:hAnsi="Times New Roman" w:cs="Times New Roman"/>
          <w:sz w:val="24"/>
          <w:szCs w:val="24"/>
        </w:rPr>
        <w:t>et</w:t>
      </w:r>
      <w:proofErr w:type="spellEnd"/>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similar to U-net in </w:t>
      </w:r>
      <w:r w:rsidR="002D0EBB">
        <w:rPr>
          <w:rFonts w:ascii="Times New Roman" w:hAnsi="Times New Roman" w:cs="Times New Roman"/>
          <w:sz w:val="24"/>
          <w:szCs w:val="24"/>
        </w:rPr>
        <w:t xml:space="preserve">almost </w:t>
      </w:r>
      <w:r w:rsidR="00541736">
        <w:rPr>
          <w:rFonts w:ascii="Times New Roman" w:hAnsi="Times New Roman" w:cs="Times New Roman"/>
          <w:sz w:val="24"/>
          <w:szCs w:val="24"/>
        </w:rPr>
        <w:t>every aspect except for its building block, the Dense Block</w:t>
      </w:r>
      <w:r w:rsidR="008F6E29">
        <w:rPr>
          <w:rFonts w:ascii="Times New Roman" w:hAnsi="Times New Roman" w:cs="Times New Roman"/>
          <w:sz w:val="24"/>
          <w:szCs w:val="24"/>
        </w:rPr>
        <w:t xml:space="preserve"> (Fig</w:t>
      </w:r>
      <w:r w:rsidR="00F00AD6">
        <w:rPr>
          <w:rFonts w:ascii="Times New Roman" w:hAnsi="Times New Roman" w:cs="Times New Roman"/>
          <w:sz w:val="24"/>
          <w:szCs w:val="24"/>
        </w:rPr>
        <w:t>ure</w:t>
      </w:r>
      <w:r w:rsidR="008F6E29">
        <w:rPr>
          <w:rFonts w:ascii="Times New Roman" w:hAnsi="Times New Roman" w:cs="Times New Roman"/>
          <w:sz w:val="24"/>
          <w:szCs w:val="24"/>
        </w:rPr>
        <w:t xml:space="preserve"> </w:t>
      </w:r>
      <w:r w:rsidR="00F00AD6">
        <w:rPr>
          <w:rFonts w:ascii="Times New Roman" w:hAnsi="Times New Roman" w:cs="Times New Roman"/>
          <w:sz w:val="24"/>
          <w:szCs w:val="24"/>
        </w:rPr>
        <w:t>5</w:t>
      </w:r>
      <w:r w:rsidR="008F6E29">
        <w:rPr>
          <w:rFonts w:ascii="Times New Roman" w:hAnsi="Times New Roman" w:cs="Times New Roman"/>
          <w:sz w:val="24"/>
          <w:szCs w:val="24"/>
        </w:rPr>
        <w:t>)</w:t>
      </w:r>
      <w:r w:rsidR="00541736">
        <w:rPr>
          <w:rFonts w:ascii="Times New Roman" w:hAnsi="Times New Roman" w:cs="Times New Roman"/>
          <w:sz w:val="24"/>
          <w:szCs w:val="24"/>
        </w:rPr>
        <w:t xml:space="preserve">. The Dense Block is made by concatenating the input with the output of each layer and concatenating the outputs of all 4 layers together at the end. </w:t>
      </w:r>
    </w:p>
    <w:p w14:paraId="087EEDCB" w14:textId="41CEFBD3" w:rsidR="00541736" w:rsidRPr="00A93209" w:rsidRDefault="008F6E29" w:rsidP="00A140A7">
      <w:pPr>
        <w:spacing w:line="480" w:lineRule="auto"/>
        <w:ind w:left="360"/>
        <w:rPr>
          <w:rFonts w:ascii="Times New Roman" w:hAnsi="Times New Roman" w:cs="Times New Roman"/>
          <w:sz w:val="24"/>
          <w:szCs w:val="24"/>
        </w:rPr>
      </w:pPr>
      <w:r>
        <w:rPr>
          <w:noProof/>
          <w:lang w:val="en-US"/>
        </w:rPr>
        <w:lastRenderedPageBreak/>
        <mc:AlternateContent>
          <mc:Choice Requires="wps">
            <w:drawing>
              <wp:anchor distT="0" distB="0" distL="114300" distR="114300" simplePos="0" relativeHeight="251678720" behindDoc="0" locked="0" layoutInCell="1" allowOverlap="1" wp14:anchorId="2ED0A85E" wp14:editId="2AAF0C27">
                <wp:simplePos x="0" y="0"/>
                <wp:positionH relativeFrom="margin">
                  <wp:align>center</wp:align>
                </wp:positionH>
                <wp:positionV relativeFrom="paragraph">
                  <wp:posOffset>3368040</wp:posOffset>
                </wp:positionV>
                <wp:extent cx="5311140" cy="358140"/>
                <wp:effectExtent l="0" t="0" r="0" b="38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358140"/>
                        </a:xfrm>
                        <a:prstGeom prst="rect">
                          <a:avLst/>
                        </a:prstGeom>
                        <a:noFill/>
                        <a:ln w="9525">
                          <a:noFill/>
                          <a:miter lim="800000"/>
                          <a:headEnd/>
                          <a:tailEnd/>
                        </a:ln>
                      </wps:spPr>
                      <wps:txbx>
                        <w:txbxContent>
                          <w:p w14:paraId="7DF70D30" w14:textId="756AC2BB" w:rsidR="008F6E29" w:rsidRPr="0061228C" w:rsidRDefault="008F6E29"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8F6E29" w:rsidRDefault="008F6E29" w:rsidP="008F6E29"/>
                        </w:txbxContent>
                      </wps:txbx>
                      <wps:bodyPr rot="0" vert="horz" wrap="square" lIns="91440" tIns="45720" rIns="91440" bIns="45720" anchor="t" anchorCtr="0">
                        <a:noAutofit/>
                      </wps:bodyPr>
                    </wps:wsp>
                  </a:graphicData>
                </a:graphic>
              </wp:anchor>
            </w:drawing>
          </mc:Choice>
          <mc:Fallback>
            <w:pict>
              <v:shape w14:anchorId="2ED0A85E" id="Text Box 2" o:spid="_x0000_s1040" type="#_x0000_t202" style="position:absolute;left:0;text-align:left;margin-left:0;margin-top:265.2pt;width:418.2pt;height:28.2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" filled="f" stroked="f">
                <v:textbox>
                  <w:txbxContent>
                    <w:p w14:paraId="7DF70D30" w14:textId="756AC2BB" w:rsidR="008F6E29" w:rsidRPr="0061228C" w:rsidRDefault="008F6E29"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DenseNet </w:t>
                      </w:r>
                      <w:r w:rsidRPr="008101D3">
                        <w:rPr>
                          <w:rFonts w:ascii="Times New Roman" w:hAnsi="Times New Roman" w:cs="Times New Roman"/>
                          <w:i/>
                          <w:iCs/>
                          <w:sz w:val="24"/>
                          <w:szCs w:val="24"/>
                        </w:rPr>
                        <w:t>architecture</w:t>
                      </w:r>
                    </w:p>
                    <w:p w14:paraId="09C1E613" w14:textId="77777777" w:rsidR="008F6E29" w:rsidRDefault="008F6E29" w:rsidP="008F6E29"/>
                  </w:txbxContent>
                </v:textbox>
                <w10:wrap anchorx="margin"/>
              </v:shape>
            </w:pict>
          </mc:Fallback>
        </mc:AlternateContent>
      </w:r>
      <w:r w:rsidR="00541736" w:rsidRPr="00541736">
        <w:rPr>
          <w:rFonts w:ascii="Times New Roman" w:hAnsi="Times New Roman" w:cs="Times New Roman"/>
          <w:noProof/>
          <w:sz w:val="24"/>
          <w:szCs w:val="24"/>
          <w:lang w:val="en-US"/>
        </w:rPr>
        <w:drawing>
          <wp:anchor distT="0" distB="0" distL="114300" distR="114300" simplePos="0" relativeHeight="251676672" behindDoc="0" locked="0" layoutInCell="1" allowOverlap="1" wp14:anchorId="78CFC3D1" wp14:editId="1871FAAE">
            <wp:simplePos x="0" y="0"/>
            <wp:positionH relativeFrom="margin">
              <wp:align>center</wp:align>
            </wp:positionH>
            <wp:positionV relativeFrom="paragraph">
              <wp:posOffset>0</wp:posOffset>
            </wp:positionV>
            <wp:extent cx="2331922" cy="3414056"/>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31922" cy="3414056"/>
                    </a:xfrm>
                    <a:prstGeom prst="rect">
                      <a:avLst/>
                    </a:prstGeom>
                  </pic:spPr>
                </pic:pic>
              </a:graphicData>
            </a:graphic>
          </wp:anchor>
        </w:drawing>
      </w:r>
    </w:p>
    <w:p w14:paraId="7D94652E" w14:textId="7DFDCFF6" w:rsidR="00F57DAA" w:rsidRDefault="00F57DAA" w:rsidP="00F57DAA">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Transfer Learning using pre-trained </w:t>
      </w:r>
      <w:r w:rsidRPr="00F57DAA">
        <w:rPr>
          <w:rFonts w:ascii="Times New Roman" w:hAnsi="Times New Roman" w:cs="Times New Roman"/>
          <w:sz w:val="24"/>
          <w:szCs w:val="24"/>
        </w:rPr>
        <w:t>FCN-RESNET101</w:t>
      </w:r>
    </w:p>
    <w:p w14:paraId="6C8F109E" w14:textId="1867DEDF" w:rsidR="00CF6B92" w:rsidRDefault="00BD7428" w:rsidP="00F57DAA">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g">
            <w:drawing>
              <wp:anchor distT="0" distB="0" distL="114300" distR="114300" simplePos="0" relativeHeight="251697152" behindDoc="0" locked="0" layoutInCell="1" allowOverlap="1" wp14:anchorId="63DDCE3A" wp14:editId="67AA95C3">
                <wp:simplePos x="0" y="0"/>
                <wp:positionH relativeFrom="column">
                  <wp:posOffset>213360</wp:posOffset>
                </wp:positionH>
                <wp:positionV relativeFrom="paragraph">
                  <wp:posOffset>1343660</wp:posOffset>
                </wp:positionV>
                <wp:extent cx="5311140" cy="307086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5311140" cy="3070860"/>
                          <a:chOff x="0" y="0"/>
                          <a:chExt cx="5311140" cy="3070860"/>
                        </a:xfrm>
                      </wpg:grpSpPr>
                      <pic:pic xmlns:pic="http://schemas.openxmlformats.org/drawingml/2006/picture">
                        <pic:nvPicPr>
                          <pic:cNvPr id="269" name="Picture 26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64820" y="0"/>
                            <a:ext cx="4373880" cy="2754630"/>
                          </a:xfrm>
                          <a:prstGeom prst="rect">
                            <a:avLst/>
                          </a:prstGeom>
                        </pic:spPr>
                      </pic:pic>
                      <wps:wsp>
                        <wps:cNvPr id="270" name="Text Box 2"/>
                        <wps:cNvSpPr txBox="1">
                          <a:spLocks noChangeArrowheads="1"/>
                        </wps:cNvSpPr>
                        <wps:spPr bwMode="auto">
                          <a:xfrm>
                            <a:off x="0" y="2712720"/>
                            <a:ext cx="5311140" cy="358140"/>
                          </a:xfrm>
                          <a:prstGeom prst="rect">
                            <a:avLst/>
                          </a:prstGeom>
                          <a:noFill/>
                          <a:ln w="9525">
                            <a:noFill/>
                            <a:miter lim="800000"/>
                            <a:headEnd/>
                            <a:tailEnd/>
                          </a:ln>
                        </wps:spPr>
                        <wps:txbx>
                          <w:txbxContent>
                            <w:p w14:paraId="5DCBEF17" w14:textId="4B99C21F" w:rsidR="00B77A88" w:rsidRPr="0061228C" w:rsidRDefault="00B77A88"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sidR="006C300E">
                                <w:rPr>
                                  <w:rFonts w:ascii="Times New Roman" w:hAnsi="Times New Roman" w:cs="Times New Roman"/>
                                  <w:i/>
                                  <w:iCs/>
                                  <w:sz w:val="24"/>
                                  <w:szCs w:val="24"/>
                                </w:rPr>
                                <w:t xml:space="preserve">Transfer Learning model using </w:t>
                              </w:r>
                              <w:r w:rsidR="006C300E" w:rsidRPr="006C300E">
                                <w:rPr>
                                  <w:rFonts w:ascii="Times New Roman" w:hAnsi="Times New Roman" w:cs="Times New Roman"/>
                                  <w:i/>
                                  <w:iCs/>
                                  <w:sz w:val="24"/>
                                  <w:szCs w:val="24"/>
                                </w:rPr>
                                <w:t>FCN-RESNET101</w:t>
                              </w:r>
                              <w:r w:rsidR="006C300E">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B77A88" w:rsidRDefault="00B77A88" w:rsidP="00B77A88"/>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3DDCE3A" id="Group 271" o:spid="_x0000_s1041" style="position:absolute;margin-left:16.8pt;margin-top:105.8pt;width:418.2pt;height:241.8pt;z-index:251697152;mso-height-relative:margin" coordsize="53111,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">
                <v:shape id="Picture 269" o:spid="_x0000_s1042" type="#_x0000_t75" style="position:absolute;left:4648;width:43739;height:27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">
                  <v:imagedata r:id="rId23" o:title=""/>
                </v:shape>
                <v:shape id="_x0000_s1043" type="#_x0000_t202" style="position:absolute;top:27127;width:53111;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4B99C21F" w:rsidR="00B77A88" w:rsidRPr="0061228C" w:rsidRDefault="00B77A88"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sidR="006C300E">
                          <w:rPr>
                            <w:rFonts w:ascii="Times New Roman" w:hAnsi="Times New Roman" w:cs="Times New Roman"/>
                            <w:i/>
                            <w:iCs/>
                            <w:sz w:val="24"/>
                            <w:szCs w:val="24"/>
                          </w:rPr>
                          <w:t xml:space="preserve">Transfer Learning model using </w:t>
                        </w:r>
                        <w:r w:rsidR="006C300E" w:rsidRPr="006C300E">
                          <w:rPr>
                            <w:rFonts w:ascii="Times New Roman" w:hAnsi="Times New Roman" w:cs="Times New Roman"/>
                            <w:i/>
                            <w:iCs/>
                            <w:sz w:val="24"/>
                            <w:szCs w:val="24"/>
                          </w:rPr>
                          <w:t>FCN-RESNET101</w:t>
                        </w:r>
                        <w:r w:rsidR="006C300E">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B77A88" w:rsidRDefault="00B77A88" w:rsidP="00B77A88"/>
                    </w:txbxContent>
                  </v:textbox>
                </v:shape>
                <w10:wrap type="topAndBottom"/>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and only the last few layers of the model</w:t>
      </w:r>
      <w:r w:rsidR="003A4C68">
        <w:rPr>
          <w:rFonts w:ascii="Times New Roman" w:hAnsi="Times New Roman" w:cs="Times New Roman"/>
          <w:sz w:val="24"/>
          <w:szCs w:val="24"/>
        </w:rPr>
        <w:t xml:space="preserve"> were modified and retrained for the purposes of this project. </w:t>
      </w:r>
    </w:p>
    <w:p w14:paraId="2AF77514" w14:textId="6A3A0783" w:rsidR="00063D64" w:rsidRPr="00F57DAA" w:rsidRDefault="00063D64" w:rsidP="00F57DAA">
      <w:pPr>
        <w:spacing w:line="480" w:lineRule="auto"/>
        <w:rPr>
          <w:rFonts w:ascii="Times New Roman" w:hAnsi="Times New Roman" w:cs="Times New Roman"/>
          <w:sz w:val="24"/>
          <w:szCs w:val="24"/>
        </w:rPr>
      </w:pPr>
    </w:p>
    <w:p w14:paraId="1D99AB0A" w14:textId="3ABBFAE2" w:rsidR="00D72FD9" w:rsidRDefault="00ED1C9B" w:rsidP="006D11B5">
      <w:pPr>
        <w:spacing w:line="480" w:lineRule="auto"/>
        <w:rPr>
          <w:rFonts w:ascii="Times New Roman" w:hAnsi="Times New Roman" w:cs="Times New Roman"/>
          <w:sz w:val="24"/>
          <w:szCs w:val="24"/>
        </w:rPr>
      </w:pPr>
      <w:r>
        <w:rPr>
          <w:rFonts w:ascii="Times New Roman" w:hAnsi="Times New Roman" w:cs="Times New Roman"/>
          <w:sz w:val="24"/>
          <w:szCs w:val="24"/>
        </w:rPr>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 xml:space="preserve">For practical purposes, only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U-Net</w:t>
      </w:r>
      <w:r w:rsidR="00E747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4D6596B1" w14:textId="5300276E" w:rsidR="00E72379" w:rsidRDefault="00C26FB6" w:rsidP="006D11B5">
      <w:pPr>
        <w:spacing w:line="480" w:lineRule="auto"/>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w:t>
      </w:r>
      <w:commentRangeStart w:id="8"/>
      <w:r w:rsidR="00DB0AA9">
        <w:rPr>
          <w:rFonts w:ascii="Times New Roman" w:hAnsi="Times New Roman" w:cs="Times New Roman"/>
          <w:sz w:val="24"/>
          <w:szCs w:val="24"/>
        </w:rPr>
        <w:t xml:space="preserve">machine learning libraries </w:t>
      </w:r>
      <w:commentRangeEnd w:id="8"/>
      <w:r w:rsidR="000C14C2">
        <w:rPr>
          <w:rStyle w:val="CommentReference"/>
        </w:rPr>
        <w:commentReference w:id="8"/>
      </w:r>
      <w:r w:rsidR="00DB0AA9">
        <w:rPr>
          <w:rFonts w:ascii="Times New Roman" w:hAnsi="Times New Roman" w:cs="Times New Roman"/>
          <w:sz w:val="24"/>
          <w:szCs w:val="24"/>
        </w:rPr>
        <w:t>have become widely popular:</w:t>
      </w:r>
    </w:p>
    <w:p w14:paraId="0A822B27" w14:textId="15DF06EB" w:rsidR="00DB0AA9" w:rsidRDefault="00DB0AA9" w:rsidP="00A07403">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Tensorflow</w:t>
      </w:r>
      <w:proofErr w:type="spellEnd"/>
      <w:r w:rsidR="00A07403">
        <w:rPr>
          <w:rFonts w:ascii="Times New Roman" w:hAnsi="Times New Roman" w:cs="Times New Roman"/>
          <w:sz w:val="24"/>
          <w:szCs w:val="24"/>
        </w:rPr>
        <w:t xml:space="preserve"> – developed by Google</w:t>
      </w:r>
    </w:p>
    <w:p w14:paraId="5F69CF06" w14:textId="6B5774EC" w:rsidR="00DB0AA9" w:rsidRDefault="00DB0AA9" w:rsidP="00DB0AA9">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sidR="00A07403">
        <w:rPr>
          <w:rFonts w:ascii="Times New Roman" w:hAnsi="Times New Roman" w:cs="Times New Roman"/>
          <w:sz w:val="24"/>
          <w:szCs w:val="24"/>
        </w:rPr>
        <w:t xml:space="preserve"> – developed by Facebook</w:t>
      </w:r>
    </w:p>
    <w:p w14:paraId="5F7AD8C4" w14:textId="228C4E1D" w:rsidR="00A07403" w:rsidRPr="00A07403" w:rsidRDefault="00760199" w:rsidP="00A07403">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w:t>
      </w:r>
      <w:commentRangeStart w:id="9"/>
      <w:r>
        <w:rPr>
          <w:rFonts w:ascii="Times New Roman" w:hAnsi="Times New Roman" w:cs="Times New Roman"/>
          <w:sz w:val="24"/>
          <w:szCs w:val="24"/>
        </w:rPr>
        <w:t xml:space="preserve">both libraries have </w:t>
      </w:r>
      <w:del w:id="10" w:author="Lee Yong Tsui" w:date="2020-03-11T15:50:00Z">
        <w:r w:rsidDel="000C14C2">
          <w:rPr>
            <w:rFonts w:ascii="Times New Roman" w:hAnsi="Times New Roman" w:cs="Times New Roman"/>
            <w:sz w:val="24"/>
            <w:szCs w:val="24"/>
          </w:rPr>
          <w:delText xml:space="preserve">its </w:delText>
        </w:r>
      </w:del>
      <w:ins w:id="11" w:author="Lee Yong Tsui" w:date="2020-03-11T15:50:00Z">
        <w:r w:rsidR="000C14C2">
          <w:rPr>
            <w:rFonts w:ascii="Times New Roman" w:hAnsi="Times New Roman" w:cs="Times New Roman"/>
            <w:sz w:val="24"/>
            <w:szCs w:val="24"/>
          </w:rPr>
          <w:t xml:space="preserve">their </w:t>
        </w:r>
        <w:commentRangeEnd w:id="9"/>
        <w:r w:rsidR="000C14C2">
          <w:rPr>
            <w:rStyle w:val="CommentReference"/>
          </w:rPr>
          <w:commentReference w:id="9"/>
        </w:r>
      </w:ins>
      <w:r>
        <w:rPr>
          <w:rFonts w:ascii="Times New Roman" w:hAnsi="Times New Roman" w:cs="Times New Roman"/>
          <w:sz w:val="24"/>
          <w:szCs w:val="24"/>
        </w:rPr>
        <w:t xml:space="preserve">strengths and weaknesses, </w:t>
      </w: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Pr>
          <w:rFonts w:ascii="Times New Roman" w:hAnsi="Times New Roman" w:cs="Times New Roman"/>
          <w:sz w:val="24"/>
          <w:szCs w:val="24"/>
        </w:rPr>
        <w:t xml:space="preserve"> </w:t>
      </w:r>
      <w:commentRangeStart w:id="12"/>
      <w:r>
        <w:rPr>
          <w:rFonts w:ascii="Times New Roman" w:hAnsi="Times New Roman" w:cs="Times New Roman"/>
          <w:sz w:val="24"/>
          <w:szCs w:val="24"/>
        </w:rPr>
        <w:t xml:space="preserve">was </w:t>
      </w:r>
      <w:r w:rsidR="003B0327">
        <w:rPr>
          <w:rFonts w:ascii="Times New Roman" w:hAnsi="Times New Roman" w:cs="Times New Roman"/>
          <w:sz w:val="24"/>
          <w:szCs w:val="24"/>
        </w:rPr>
        <w:t xml:space="preserve">chosen </w:t>
      </w:r>
      <w:r w:rsidR="00325B4F">
        <w:rPr>
          <w:rFonts w:ascii="Times New Roman" w:hAnsi="Times New Roman" w:cs="Times New Roman"/>
          <w:sz w:val="24"/>
          <w:szCs w:val="24"/>
        </w:rPr>
        <w:t xml:space="preserve">the purposes of this project </w:t>
      </w:r>
      <w:commentRangeEnd w:id="12"/>
      <w:r w:rsidR="000C14C2">
        <w:rPr>
          <w:rStyle w:val="CommentReference"/>
        </w:rPr>
        <w:commentReference w:id="12"/>
      </w:r>
      <w:r w:rsidR="00325B4F">
        <w:rPr>
          <w:rFonts w:ascii="Times New Roman" w:hAnsi="Times New Roman" w:cs="Times New Roman"/>
          <w:sz w:val="24"/>
          <w:szCs w:val="24"/>
        </w:rPr>
        <w:t xml:space="preserve">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proofErr w:type="spellStart"/>
      <w:r w:rsidR="00FA3514">
        <w:rPr>
          <w:rFonts w:ascii="Times New Roman" w:hAnsi="Times New Roman" w:cs="Times New Roman"/>
          <w:sz w:val="24"/>
          <w:szCs w:val="24"/>
        </w:rPr>
        <w:t>Tensorflow</w:t>
      </w:r>
      <w:proofErr w:type="spellEnd"/>
      <w:r w:rsidR="00FA3514">
        <w:rPr>
          <w:rFonts w:ascii="Times New Roman" w:hAnsi="Times New Roman" w:cs="Times New Roman"/>
          <w:sz w:val="24"/>
          <w:szCs w:val="24"/>
        </w:rPr>
        <w:t xml:space="preserve"> </w:t>
      </w:r>
      <w:r w:rsidR="00684A4F">
        <w:rPr>
          <w:rFonts w:ascii="Times New Roman" w:hAnsi="Times New Roman" w:cs="Times New Roman"/>
          <w:sz w:val="24"/>
          <w:szCs w:val="24"/>
        </w:rPr>
        <w:t xml:space="preserve">when it comes to implementing non-sequential neural networks, such as U-Net and </w:t>
      </w:r>
      <w:proofErr w:type="spellStart"/>
      <w:r w:rsidR="00684A4F">
        <w:rPr>
          <w:rFonts w:ascii="Times New Roman" w:hAnsi="Times New Roman" w:cs="Times New Roman"/>
          <w:sz w:val="24"/>
          <w:szCs w:val="24"/>
        </w:rPr>
        <w:t>DenseNet</w:t>
      </w:r>
      <w:proofErr w:type="spellEnd"/>
      <w:r w:rsidR="00684A4F">
        <w:rPr>
          <w:rFonts w:ascii="Times New Roman" w:hAnsi="Times New Roman" w:cs="Times New Roman"/>
          <w:sz w:val="24"/>
          <w:szCs w:val="24"/>
        </w:rPr>
        <w:t>.</w:t>
      </w:r>
    </w:p>
    <w:p w14:paraId="08D5D0C8" w14:textId="77777777" w:rsidR="00BD7790" w:rsidRDefault="00BD7790">
      <w:pPr>
        <w:rPr>
          <w:rFonts w:ascii="Times New Roman" w:hAnsi="Times New Roman" w:cs="Times New Roman"/>
          <w:b/>
          <w:bCs/>
          <w:sz w:val="24"/>
          <w:szCs w:val="24"/>
        </w:rPr>
      </w:pPr>
      <w:r>
        <w:rPr>
          <w:rFonts w:ascii="Times New Roman" w:hAnsi="Times New Roman" w:cs="Times New Roman"/>
          <w:b/>
          <w:bCs/>
          <w:sz w:val="24"/>
          <w:szCs w:val="24"/>
        </w:rPr>
        <w:br w:type="page"/>
      </w:r>
    </w:p>
    <w:p w14:paraId="0DAD9B6C" w14:textId="114B179E" w:rsidR="006C4B46" w:rsidRPr="0057384F"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Methodology</w:t>
      </w:r>
    </w:p>
    <w:p w14:paraId="11A82FE2" w14:textId="31CD6234" w:rsidR="001905C9" w:rsidRDefault="001905C9" w:rsidP="006D11B5">
      <w:pPr>
        <w:spacing w:line="480" w:lineRule="auto"/>
        <w:rPr>
          <w:rFonts w:ascii="Times New Roman" w:hAnsi="Times New Roman" w:cs="Times New Roman"/>
          <w:sz w:val="24"/>
          <w:szCs w:val="24"/>
        </w:rPr>
      </w:pPr>
      <w:r>
        <w:rPr>
          <w:rFonts w:ascii="Times New Roman" w:hAnsi="Times New Roman" w:cs="Times New Roman"/>
          <w:sz w:val="24"/>
          <w:szCs w:val="24"/>
        </w:rPr>
        <w:t>2.1 Overview</w:t>
      </w:r>
    </w:p>
    <w:p w14:paraId="2EBE43FA" w14:textId="5CF9DB61" w:rsidR="000276CB" w:rsidRDefault="00FE369A" w:rsidP="006D11B5">
      <w:pPr>
        <w:spacing w:line="480" w:lineRule="auto"/>
        <w:rPr>
          <w:rFonts w:ascii="Times New Roman" w:hAnsi="Times New Roman" w:cs="Times New Roman"/>
          <w:sz w:val="24"/>
          <w:szCs w:val="24"/>
        </w:rPr>
      </w:pPr>
      <w:r>
        <w:rPr>
          <w:rFonts w:ascii="Times New Roman" w:hAnsi="Times New Roman" w:cs="Times New Roman"/>
          <w:sz w:val="24"/>
          <w:szCs w:val="24"/>
        </w:rPr>
        <w:t>The machine learning model chosen for this project is the Convolutional Neural Network</w:t>
      </w:r>
      <w:r w:rsidR="00D31764">
        <w:rPr>
          <w:rFonts w:ascii="Times New Roman" w:hAnsi="Times New Roman" w:cs="Times New Roman"/>
          <w:sz w:val="24"/>
          <w:szCs w:val="24"/>
        </w:rPr>
        <w:t xml:space="preserve"> (CNN)</w:t>
      </w:r>
      <w:r>
        <w:rPr>
          <w:rFonts w:ascii="Times New Roman" w:hAnsi="Times New Roman" w:cs="Times New Roman"/>
          <w:sz w:val="24"/>
          <w:szCs w:val="24"/>
        </w:rPr>
        <w:t xml:space="preserve">. </w:t>
      </w:r>
      <w:r w:rsidR="00297BA0">
        <w:rPr>
          <w:rFonts w:ascii="Times New Roman" w:hAnsi="Times New Roman" w:cs="Times New Roman"/>
          <w:sz w:val="24"/>
          <w:szCs w:val="24"/>
        </w:rPr>
        <w:t xml:space="preserve">CNNs are widely used for image processing due to </w:t>
      </w:r>
      <w:del w:id="13" w:author="Lee Yong Tsui" w:date="2020-03-11T15:51:00Z">
        <w:r w:rsidR="00297BA0" w:rsidDel="000C14C2">
          <w:rPr>
            <w:rFonts w:ascii="Times New Roman" w:hAnsi="Times New Roman" w:cs="Times New Roman"/>
            <w:sz w:val="24"/>
            <w:szCs w:val="24"/>
          </w:rPr>
          <w:delText xml:space="preserve">its </w:delText>
        </w:r>
      </w:del>
      <w:ins w:id="14" w:author="Lee Yong Tsui" w:date="2020-03-11T15:51:00Z">
        <w:r w:rsidR="000C14C2">
          <w:rPr>
            <w:rFonts w:ascii="Times New Roman" w:hAnsi="Times New Roman" w:cs="Times New Roman"/>
            <w:sz w:val="24"/>
            <w:szCs w:val="24"/>
          </w:rPr>
          <w:t xml:space="preserve">their </w:t>
        </w:r>
      </w:ins>
      <w:r w:rsidR="00297BA0">
        <w:rPr>
          <w:rFonts w:ascii="Times New Roman" w:hAnsi="Times New Roman" w:cs="Times New Roman"/>
          <w:sz w:val="24"/>
          <w:szCs w:val="24"/>
        </w:rPr>
        <w:t xml:space="preserve">ability to extract features from images. </w:t>
      </w:r>
      <w:r w:rsidR="000276CB">
        <w:rPr>
          <w:rFonts w:ascii="Times New Roman" w:hAnsi="Times New Roman" w:cs="Times New Roman"/>
          <w:sz w:val="24"/>
          <w:szCs w:val="24"/>
        </w:rPr>
        <w:t xml:space="preserve">The input to the model is a 256 x 256 RGB image and the expected output is a 256 x 256 grayscale image containing the structural edges found in the image. </w:t>
      </w:r>
    </w:p>
    <w:p w14:paraId="12FE0864" w14:textId="021F9BC9" w:rsidR="006D11B5" w:rsidRPr="0057384F" w:rsidRDefault="001E7713" w:rsidP="006D11B5">
      <w:pPr>
        <w:spacing w:line="480" w:lineRule="auto"/>
        <w:rPr>
          <w:rFonts w:ascii="Times New Roman" w:hAnsi="Times New Roman" w:cs="Times New Roman"/>
          <w:sz w:val="24"/>
          <w:szCs w:val="24"/>
        </w:rPr>
      </w:pPr>
      <w:r w:rsidRPr="0057384F">
        <w:rPr>
          <w:rFonts w:ascii="Times New Roman" w:hAnsi="Times New Roman" w:cs="Times New Roman"/>
          <w:sz w:val="24"/>
          <w:szCs w:val="24"/>
        </w:rPr>
        <w:t>The process of training the model is divided into three parts:</w:t>
      </w:r>
    </w:p>
    <w:p w14:paraId="4F2ECC72" w14:textId="2B3AF832" w:rsidR="001E7713" w:rsidRPr="0057384F" w:rsidRDefault="001E7713" w:rsidP="001E7713">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30B84A3" w:rsidR="001E7713" w:rsidRPr="0057384F" w:rsidRDefault="001E7713" w:rsidP="001E7713">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Data Augmentation</w:t>
      </w:r>
    </w:p>
    <w:p w14:paraId="7A51D74F" w14:textId="0A9CFA50" w:rsidR="001E7713" w:rsidRDefault="001E7713" w:rsidP="001E7713">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Model Optimisation</w:t>
      </w:r>
    </w:p>
    <w:p w14:paraId="0B720E13" w14:textId="29A33050" w:rsidR="00B10C21" w:rsidRDefault="00B10C21" w:rsidP="00B10C21">
      <w:pPr>
        <w:spacing w:line="480" w:lineRule="auto"/>
        <w:rPr>
          <w:rFonts w:ascii="Times New Roman" w:hAnsi="Times New Roman" w:cs="Times New Roman"/>
          <w:sz w:val="24"/>
          <w:szCs w:val="24"/>
        </w:rPr>
      </w:pPr>
      <w:r w:rsidRPr="0057384F">
        <w:rPr>
          <w:rFonts w:ascii="Times New Roman" w:hAnsi="Times New Roman" w:cs="Times New Roman"/>
          <w:sz w:val="24"/>
          <w:szCs w:val="24"/>
        </w:rPr>
        <w:t xml:space="preserve">The images that were used were sourced from a scene-centric database used in the LSUN </w:t>
      </w:r>
      <w:commentRangeStart w:id="15"/>
      <w:r w:rsidRPr="0057384F">
        <w:rPr>
          <w:rFonts w:ascii="Times New Roman" w:hAnsi="Times New Roman" w:cs="Times New Roman"/>
          <w:sz w:val="24"/>
          <w:szCs w:val="24"/>
        </w:rPr>
        <w:t>Scene Classification Chall</w:t>
      </w:r>
      <w:r>
        <w:rPr>
          <w:rFonts w:ascii="Times New Roman" w:hAnsi="Times New Roman" w:cs="Times New Roman"/>
          <w:sz w:val="24"/>
          <w:szCs w:val="24"/>
        </w:rPr>
        <w:t>e</w:t>
      </w:r>
      <w:r w:rsidRPr="0057384F">
        <w:rPr>
          <w:rFonts w:ascii="Times New Roman" w:hAnsi="Times New Roman" w:cs="Times New Roman"/>
          <w:sz w:val="24"/>
          <w:szCs w:val="24"/>
        </w:rPr>
        <w:t>nge</w:t>
      </w:r>
      <w:commentRangeEnd w:id="15"/>
      <w:r w:rsidR="0065284E">
        <w:rPr>
          <w:rStyle w:val="CommentReference"/>
        </w:rPr>
        <w:commentReference w:id="15"/>
      </w:r>
      <w:r w:rsidRPr="0057384F">
        <w:rPr>
          <w:rFonts w:ascii="Times New Roman" w:hAnsi="Times New Roman" w:cs="Times New Roman"/>
          <w:sz w:val="24"/>
          <w:szCs w:val="24"/>
        </w:rPr>
        <w:t xml:space="preserve">. </w:t>
      </w:r>
      <w:r>
        <w:rPr>
          <w:rFonts w:ascii="Times New Roman" w:hAnsi="Times New Roman" w:cs="Times New Roman"/>
          <w:sz w:val="24"/>
          <w:szCs w:val="24"/>
        </w:rPr>
        <w:t>Approximately 5,000</w:t>
      </w:r>
      <w:r w:rsidRPr="0057384F">
        <w:rPr>
          <w:rFonts w:ascii="Times New Roman" w:hAnsi="Times New Roman" w:cs="Times New Roman"/>
          <w:sz w:val="24"/>
          <w:szCs w:val="24"/>
        </w:rPr>
        <w:t xml:space="preserve"> </w:t>
      </w:r>
      <w:r>
        <w:rPr>
          <w:rFonts w:ascii="Times New Roman" w:hAnsi="Times New Roman" w:cs="Times New Roman"/>
          <w:sz w:val="24"/>
          <w:szCs w:val="24"/>
        </w:rPr>
        <w:t xml:space="preserve">images from categories “bedroom”, “classroom”, “conference room” and “living room” were selected as the dataset for this project (Figure </w:t>
      </w:r>
      <w:r w:rsidR="00F00AD6">
        <w:rPr>
          <w:rFonts w:ascii="Times New Roman" w:hAnsi="Times New Roman" w:cs="Times New Roman"/>
          <w:sz w:val="24"/>
          <w:szCs w:val="24"/>
        </w:rPr>
        <w:t>7</w:t>
      </w:r>
      <w:r>
        <w:rPr>
          <w:rFonts w:ascii="Times New Roman" w:hAnsi="Times New Roman" w:cs="Times New Roman"/>
          <w:sz w:val="24"/>
          <w:szCs w:val="24"/>
        </w:rPr>
        <w:t>). The rationale for choosing images across multiple categories was to increase the variety of objects in and the layout of the room depicted in each image. This</w:t>
      </w:r>
      <w:r w:rsidRPr="00B10C21">
        <w:rPr>
          <w:rFonts w:ascii="Times New Roman" w:hAnsi="Times New Roman" w:cs="Times New Roman"/>
          <w:sz w:val="24"/>
          <w:szCs w:val="24"/>
        </w:rPr>
        <w:t xml:space="preserve"> </w:t>
      </w:r>
      <w:r>
        <w:rPr>
          <w:rFonts w:ascii="Times New Roman" w:hAnsi="Times New Roman" w:cs="Times New Roman"/>
          <w:sz w:val="24"/>
          <w:szCs w:val="24"/>
        </w:rPr>
        <w:t xml:space="preserve">reduces the likelihood of overfitting and improves the model’s ability to recognise rooms that are not covered in the dataset, such as storerooms. </w:t>
      </w:r>
    </w:p>
    <w:p w14:paraId="433B7427" w14:textId="31929DA9" w:rsidR="00B10C21" w:rsidRPr="00B10C21" w:rsidRDefault="00B10C21" w:rsidP="00B10C21">
      <w:pPr>
        <w:spacing w:line="480" w:lineRule="auto"/>
        <w:rPr>
          <w:rFonts w:ascii="Times New Roman" w:hAnsi="Times New Roman" w:cs="Times New Roman"/>
          <w:sz w:val="24"/>
          <w:szCs w:val="24"/>
        </w:rPr>
      </w:pPr>
    </w:p>
    <w:p w14:paraId="3765D5D4" w14:textId="3D9FE242" w:rsidR="0061228C" w:rsidRDefault="00B10C21" w:rsidP="001E7713">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37760" behindDoc="0" locked="0" layoutInCell="1" allowOverlap="1" wp14:anchorId="3A5BB76F" wp14:editId="16404EA8">
                <wp:simplePos x="0" y="0"/>
                <wp:positionH relativeFrom="margin">
                  <wp:align>center</wp:align>
                </wp:positionH>
                <wp:positionV relativeFrom="paragraph">
                  <wp:posOffset>0</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560B6CAA" w:rsidR="004038E3" w:rsidRPr="0061228C" w:rsidRDefault="004038E3"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038E3" w:rsidRDefault="004038E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44" style="position:absolute;margin-left:0;margin-top:0;width:418.2pt;height:438pt;z-index:251637760;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">
                <v:group id="Group 6" o:spid="_x0000_s1045"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46"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28" o:title="A group of people in a room&#10;&#10;Description automatically generated"/>
                  </v:shape>
                  <v:shape id="Picture 3" o:spid="_x0000_s1047"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29" o:title="A room filled with furniture and vase of flowers on a table&#10;&#10;Description automatically generated"/>
                  </v:shape>
                  <v:shape id="Picture 4" o:spid="_x0000_s1048"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30" o:title="A room filled with furniture and a large window&#10;&#10;Description automatically generated"/>
                  </v:shape>
                  <v:shape id="Picture 5" o:spid="_x0000_s1049"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31" o:title="A large room&#10;&#10;Description automatically generated"/>
                  </v:shape>
                </v:group>
                <v:shape id="_x0000_s1050"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560B6CAA" w:rsidR="004038E3" w:rsidRPr="0061228C" w:rsidRDefault="004038E3"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038E3" w:rsidRDefault="004038E3"/>
                    </w:txbxContent>
                  </v:textbox>
                </v:shape>
                <w10:wrap type="topAndBottom" anchorx="margin"/>
              </v:group>
            </w:pict>
          </mc:Fallback>
        </mc:AlternateContent>
      </w:r>
      <w:r w:rsidR="0061228C">
        <w:rPr>
          <w:rFonts w:ascii="Times New Roman" w:hAnsi="Times New Roman" w:cs="Times New Roman"/>
          <w:sz w:val="24"/>
          <w:szCs w:val="24"/>
        </w:rPr>
        <w:t xml:space="preserve">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w:t>
      </w:r>
      <w:commentRangeStart w:id="16"/>
      <w:r w:rsidR="00B03E38" w:rsidRPr="00B03E38">
        <w:rPr>
          <w:rFonts w:ascii="Times New Roman" w:hAnsi="Times New Roman" w:cs="Times New Roman"/>
          <w:sz w:val="24"/>
          <w:szCs w:val="24"/>
        </w:rPr>
        <w:t>MIT LabelMe and Amazon Mechanical Turk</w:t>
      </w:r>
      <w:r w:rsidR="00B03E38">
        <w:rPr>
          <w:rFonts w:ascii="Times New Roman" w:hAnsi="Times New Roman" w:cs="Times New Roman"/>
          <w:sz w:val="24"/>
          <w:szCs w:val="24"/>
        </w:rPr>
        <w:t xml:space="preserve"> </w:t>
      </w:r>
      <w:commentRangeEnd w:id="16"/>
      <w:r w:rsidR="00C24377">
        <w:rPr>
          <w:rStyle w:val="CommentReference"/>
        </w:rPr>
        <w:commentReference w:id="16"/>
      </w:r>
      <w:r w:rsidR="00B03E38">
        <w:rPr>
          <w:rFonts w:ascii="Times New Roman" w:hAnsi="Times New Roman" w:cs="Times New Roman"/>
          <w:sz w:val="24"/>
          <w:szCs w:val="24"/>
        </w:rPr>
        <w:t xml:space="preserve">did not have the capabilities suitable for this task, hence a custom labelling tool must be built. Using Python and the </w:t>
      </w:r>
      <w:proofErr w:type="spellStart"/>
      <w:r w:rsidR="00B03E38">
        <w:rPr>
          <w:rFonts w:ascii="Times New Roman" w:hAnsi="Times New Roman" w:cs="Times New Roman"/>
          <w:sz w:val="24"/>
          <w:szCs w:val="24"/>
        </w:rPr>
        <w:t>Pygame</w:t>
      </w:r>
      <w:proofErr w:type="spellEnd"/>
      <w:r w:rsidR="00B03E38">
        <w:rPr>
          <w:rFonts w:ascii="Times New Roman" w:hAnsi="Times New Roman" w:cs="Times New Roman"/>
          <w:sz w:val="24"/>
          <w:szCs w:val="24"/>
        </w:rPr>
        <w:t xml:space="preserve"> library, </w:t>
      </w:r>
      <w:r w:rsidR="00FF0A08">
        <w:rPr>
          <w:rFonts w:ascii="Times New Roman" w:hAnsi="Times New Roman" w:cs="Times New Roman"/>
          <w:sz w:val="24"/>
          <w:szCs w:val="24"/>
        </w:rPr>
        <w:t>a simple labelling tool was designed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sidR="00BB68CD">
        <w:rPr>
          <w:rFonts w:ascii="Times New Roman" w:hAnsi="Times New Roman" w:cs="Times New Roman"/>
          <w:sz w:val="24"/>
          <w:szCs w:val="24"/>
        </w:rPr>
        <w:t>8</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bookmarkStart w:id="17" w:name="_GoBack"/>
      <w:bookmarkEnd w:id="17"/>
    </w:p>
    <w:p w14:paraId="39994942" w14:textId="3A3C2097" w:rsidR="001905C9" w:rsidRDefault="001905C9" w:rsidP="001905C9">
      <w:pPr>
        <w:spacing w:line="480" w:lineRule="auto"/>
        <w:rPr>
          <w:rFonts w:ascii="Times New Roman" w:hAnsi="Times New Roman" w:cs="Times New Roman"/>
          <w:sz w:val="24"/>
          <w:szCs w:val="24"/>
        </w:rPr>
      </w:pPr>
    </w:p>
    <w:p w14:paraId="2EA3517B" w14:textId="77777777" w:rsidR="00B10C21" w:rsidRDefault="00B10C21" w:rsidP="001905C9">
      <w:pPr>
        <w:spacing w:line="480" w:lineRule="auto"/>
        <w:rPr>
          <w:rFonts w:ascii="Times New Roman" w:hAnsi="Times New Roman" w:cs="Times New Roman"/>
          <w:sz w:val="24"/>
          <w:szCs w:val="24"/>
        </w:rPr>
      </w:pPr>
    </w:p>
    <w:p w14:paraId="5B80E190" w14:textId="77777777" w:rsidR="00B10C21" w:rsidRDefault="00B10C21" w:rsidP="001905C9">
      <w:pPr>
        <w:spacing w:line="480" w:lineRule="auto"/>
        <w:rPr>
          <w:rFonts w:ascii="Times New Roman" w:hAnsi="Times New Roman" w:cs="Times New Roman"/>
          <w:sz w:val="24"/>
          <w:szCs w:val="24"/>
        </w:rPr>
      </w:pPr>
    </w:p>
    <w:p w14:paraId="7483374E" w14:textId="77777777" w:rsidR="00B10C21" w:rsidRDefault="00B10C21" w:rsidP="001905C9">
      <w:pPr>
        <w:spacing w:line="480" w:lineRule="auto"/>
        <w:rPr>
          <w:rFonts w:ascii="Times New Roman" w:hAnsi="Times New Roman" w:cs="Times New Roman"/>
          <w:sz w:val="24"/>
          <w:szCs w:val="24"/>
        </w:rPr>
      </w:pPr>
    </w:p>
    <w:p w14:paraId="75371887" w14:textId="734263F7" w:rsidR="00785501" w:rsidRDefault="00785501" w:rsidP="00785501">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718656" behindDoc="0" locked="0" layoutInCell="1" allowOverlap="1" wp14:anchorId="61C77598" wp14:editId="744EEE22">
                <wp:simplePos x="0" y="0"/>
                <wp:positionH relativeFrom="margin">
                  <wp:align>center</wp:align>
                </wp:positionH>
                <wp:positionV relativeFrom="paragraph">
                  <wp:posOffset>5400675</wp:posOffset>
                </wp:positionV>
                <wp:extent cx="4267200" cy="338328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4267200" cy="3383280"/>
                          <a:chOff x="655320" y="-38100"/>
                          <a:chExt cx="4267200" cy="3383280"/>
                        </a:xfrm>
                      </wpg:grpSpPr>
                      <pic:pic xmlns:pic="http://schemas.openxmlformats.org/drawingml/2006/picture">
                        <pic:nvPicPr>
                          <pic:cNvPr id="287" name="Picture 28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655320" y="-38100"/>
                            <a:ext cx="4267200" cy="3021572"/>
                          </a:xfrm>
                          <a:prstGeom prst="rect">
                            <a:avLst/>
                          </a:prstGeom>
                        </pic:spPr>
                      </pic:pic>
                      <wps:wsp>
                        <wps:cNvPr id="192" name="Text Box 2"/>
                        <wps:cNvSpPr txBox="1">
                          <a:spLocks noChangeArrowheads="1"/>
                        </wps:cNvSpPr>
                        <wps:spPr bwMode="auto">
                          <a:xfrm>
                            <a:off x="914400" y="2971800"/>
                            <a:ext cx="3756660" cy="373380"/>
                          </a:xfrm>
                          <a:prstGeom prst="rect">
                            <a:avLst/>
                          </a:prstGeom>
                          <a:noFill/>
                          <a:ln w="9525">
                            <a:noFill/>
                            <a:miter lim="800000"/>
                            <a:headEnd/>
                            <a:tailEnd/>
                          </a:ln>
                        </wps:spPr>
                        <wps:txbx>
                          <w:txbxContent>
                            <w:p w14:paraId="452BF4DF" w14:textId="455A6945" w:rsidR="00554500" w:rsidRDefault="00554500"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8286B">
                                <w:rPr>
                                  <w:rFonts w:ascii="Times New Roman" w:hAnsi="Times New Roman" w:cs="Times New Roman"/>
                                  <w:i/>
                                  <w:iCs/>
                                  <w:sz w:val="24"/>
                                  <w:szCs w:val="24"/>
                                </w:rPr>
                                <w:t xml:space="preserve"> – Example of Heatmap Feature Around an 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C77598" id="Group 193" o:spid="_x0000_s1051" style="position:absolute;margin-left:0;margin-top:425.25pt;width:336pt;height:266.4pt;z-index:251718656;mso-position-horizontal:center;mso-position-horizontal-relative:margin;mso-width-relative:margin;mso-height-relative:margin" coordorigin="6553,-381" coordsize="42672,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">
                <v:shape id="Picture 287" o:spid="_x0000_s1052" type="#_x0000_t75" style="position:absolute;left:6553;top:-381;width:42672;height:3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">
                  <v:imagedata r:id="rId33" o:title=""/>
                </v:shape>
                <v:shape id="_x0000_s1053" type="#_x0000_t202" style="position:absolute;left:9144;top:29718;width:37566;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52BF4DF" w14:textId="455A6945" w:rsidR="00554500" w:rsidRDefault="00554500"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8286B">
                          <w:rPr>
                            <w:rFonts w:ascii="Times New Roman" w:hAnsi="Times New Roman" w:cs="Times New Roman"/>
                            <w:i/>
                            <w:iCs/>
                            <w:sz w:val="24"/>
                            <w:szCs w:val="24"/>
                          </w:rPr>
                          <w:t xml:space="preserve"> – Example of Heatmap Feature Around an Edge</w:t>
                        </w:r>
                      </w:p>
                    </w:txbxContent>
                  </v:textbox>
                </v:shape>
                <w10:wrap type="topAndBottom" anchorx="margin"/>
              </v:group>
            </w:pict>
          </mc:Fallback>
        </mc:AlternateContent>
      </w:r>
      <w:r w:rsidR="00B10C21" w:rsidRPr="001905C9">
        <w:rPr>
          <w:rFonts w:ascii="Times New Roman" w:hAnsi="Times New Roman" w:cs="Times New Roman"/>
          <w:sz w:val="24"/>
          <w:szCs w:val="24"/>
        </w:rPr>
        <w:t xml:space="preserve">Given that edges make up very few pixels in </w:t>
      </w:r>
      <w:r w:rsidR="00B10C21">
        <w:rPr>
          <w:rFonts w:ascii="Times New Roman" w:hAnsi="Times New Roman" w:cs="Times New Roman"/>
          <w:sz w:val="24"/>
          <w:szCs w:val="24"/>
        </w:rPr>
        <w:t>any given</w:t>
      </w:r>
      <w:r w:rsidR="00B10C21" w:rsidRPr="001905C9">
        <w:rPr>
          <w:rFonts w:ascii="Times New Roman" w:hAnsi="Times New Roman" w:cs="Times New Roman"/>
          <w:sz w:val="24"/>
          <w:szCs w:val="24"/>
        </w:rPr>
        <w:t xml:space="preserve"> image, one concern is that the optimised model might </w:t>
      </w:r>
      <w:r w:rsidR="00B10C21">
        <w:rPr>
          <w:rFonts w:ascii="Times New Roman" w:hAnsi="Times New Roman" w:cs="Times New Roman"/>
          <w:sz w:val="24"/>
          <w:szCs w:val="24"/>
        </w:rPr>
        <w:t xml:space="preserve">get trapped in a local minimum and </w:t>
      </w:r>
      <w:r w:rsidR="00B10C21" w:rsidRPr="001905C9">
        <w:rPr>
          <w:rFonts w:ascii="Times New Roman" w:hAnsi="Times New Roman" w:cs="Times New Roman"/>
          <w:sz w:val="24"/>
          <w:szCs w:val="24"/>
        </w:rPr>
        <w:t>generate blank images.</w:t>
      </w:r>
      <w:r w:rsidR="00B10C21">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In order to </w:t>
      </w:r>
      <w:r w:rsidR="00B10C21">
        <w:rPr>
          <w:rFonts w:ascii="Times New Roman" w:hAnsi="Times New Roman" w:cs="Times New Roman"/>
          <w:sz w:val="24"/>
          <w:szCs w:val="24"/>
        </w:rPr>
        <w:t>prevent this</w:t>
      </w:r>
      <w:r w:rsidR="00B10C21" w:rsidRPr="001905C9">
        <w:rPr>
          <w:rFonts w:ascii="Times New Roman" w:hAnsi="Times New Roman" w:cs="Times New Roman"/>
          <w:sz w:val="24"/>
          <w:szCs w:val="24"/>
        </w:rPr>
        <w:t xml:space="preserve">, </w:t>
      </w:r>
      <w:commentRangeStart w:id="18"/>
      <w:r w:rsidR="00B10C21" w:rsidRPr="001905C9">
        <w:rPr>
          <w:rFonts w:ascii="Times New Roman" w:hAnsi="Times New Roman" w:cs="Times New Roman"/>
          <w:sz w:val="24"/>
          <w:szCs w:val="24"/>
        </w:rPr>
        <w:t xml:space="preserve">a </w:t>
      </w:r>
      <w:r w:rsidR="00B10C21">
        <w:rPr>
          <w:rFonts w:ascii="Times New Roman" w:hAnsi="Times New Roman" w:cs="Times New Roman"/>
          <w:sz w:val="24"/>
          <w:szCs w:val="24"/>
        </w:rPr>
        <w:t xml:space="preserve">larger penalty </w:t>
      </w:r>
      <w:commentRangeEnd w:id="18"/>
      <w:r w:rsidR="0065284E">
        <w:rPr>
          <w:rStyle w:val="CommentReference"/>
        </w:rPr>
        <w:commentReference w:id="18"/>
      </w:r>
      <w:r w:rsidR="00B10C21">
        <w:rPr>
          <w:rFonts w:ascii="Times New Roman" w:hAnsi="Times New Roman" w:cs="Times New Roman"/>
          <w:sz w:val="24"/>
          <w:szCs w:val="24"/>
        </w:rPr>
        <w:t>must be created. By creating a heatmap</w:t>
      </w:r>
      <w:r w:rsidR="00B10C21" w:rsidRPr="00A709A1">
        <w:rPr>
          <w:rFonts w:ascii="Times New Roman" w:hAnsi="Times New Roman" w:cs="Times New Roman"/>
          <w:sz w:val="24"/>
          <w:szCs w:val="24"/>
        </w:rPr>
        <w:t xml:space="preserve"> </w:t>
      </w:r>
      <w:r w:rsidR="00B10C21" w:rsidRPr="001905C9">
        <w:rPr>
          <w:rFonts w:ascii="Times New Roman" w:hAnsi="Times New Roman" w:cs="Times New Roman"/>
          <w:sz w:val="24"/>
          <w:szCs w:val="24"/>
        </w:rPr>
        <w:t>around each edge</w:t>
      </w:r>
      <w:r w:rsidR="00B10C21">
        <w:rPr>
          <w:rFonts w:ascii="Times New Roman" w:hAnsi="Times New Roman" w:cs="Times New Roman"/>
          <w:noProof/>
          <w:sz w:val="24"/>
          <w:szCs w:val="24"/>
          <w:lang w:val="en-US"/>
        </w:rPr>
        <mc:AlternateContent>
          <mc:Choice Requires="wpg">
            <w:drawing>
              <wp:anchor distT="0" distB="0" distL="114300" distR="114300" simplePos="0" relativeHeight="251642880" behindDoc="0" locked="0" layoutInCell="1" allowOverlap="1" wp14:anchorId="557BA95F" wp14:editId="3C163D53">
                <wp:simplePos x="0" y="0"/>
                <wp:positionH relativeFrom="margin">
                  <wp:align>center</wp:align>
                </wp:positionH>
                <wp:positionV relativeFrom="paragraph">
                  <wp:posOffset>21590</wp:posOffset>
                </wp:positionV>
                <wp:extent cx="5311140" cy="3608070"/>
                <wp:effectExtent l="0" t="19050" r="0" b="0"/>
                <wp:wrapTopAndBottom/>
                <wp:docPr id="9" name="Group 9"/>
                <wp:cNvGraphicFramePr/>
                <a:graphic xmlns:a="http://schemas.openxmlformats.org/drawingml/2006/main">
                  <a:graphicData uri="http://schemas.microsoft.com/office/word/2010/wordprocessingGroup">
                    <wpg:wgp>
                      <wpg:cNvGrpSpPr/>
                      <wpg:grpSpPr>
                        <a:xfrm>
                          <a:off x="0" y="0"/>
                          <a:ext cx="5311140" cy="3608070"/>
                          <a:chOff x="0" y="0"/>
                          <a:chExt cx="5311140" cy="3608070"/>
                        </a:xfrm>
                      </wpg:grpSpPr>
                      <pic:pic xmlns:pic="http://schemas.openxmlformats.org/drawingml/2006/picture">
                        <pic:nvPicPr>
                          <pic:cNvPr id="1"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0" y="3280410"/>
                            <a:ext cx="5311140" cy="327660"/>
                          </a:xfrm>
                          <a:prstGeom prst="rect">
                            <a:avLst/>
                          </a:prstGeom>
                          <a:noFill/>
                          <a:ln w="9525">
                            <a:noFill/>
                            <a:miter lim="800000"/>
                            <a:headEnd/>
                            <a:tailEnd/>
                          </a:ln>
                        </wps:spPr>
                        <wps:txbx>
                          <w:txbxContent>
                            <w:p w14:paraId="06AC3713" w14:textId="1F659EA4" w:rsidR="004038E3" w:rsidRPr="0061228C" w:rsidRDefault="004038E3"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038E3" w:rsidRDefault="004038E3" w:rsidP="001905C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7BA95F" id="Group 9" o:spid="_x0000_s1054" style="position:absolute;margin-left:0;margin-top:1.7pt;width:418.2pt;height:284.1pt;z-index:251642880;mso-position-horizontal:center;mso-position-horizontal-relative:margin;mso-height-relative:margin" coordsize="53111,3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">
                <v:shape id="Picture 1" o:spid="_x0000_s1055"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35" o:title=""/>
                  <v:path arrowok="t"/>
                </v:shape>
                <v:shape id="_x0000_s1056" type="#_x0000_t202" style="position:absolute;top:32804;width:53111;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1F659EA4" w:rsidR="004038E3" w:rsidRPr="0061228C" w:rsidRDefault="004038E3"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038E3" w:rsidRDefault="004038E3" w:rsidP="001905C9"/>
                    </w:txbxContent>
                  </v:textbox>
                </v:shape>
                <w10:wrap type="topAndBottom" anchorx="margin"/>
              </v:group>
            </w:pict>
          </mc:Fallback>
        </mc:AlternateContent>
      </w:r>
      <w:r w:rsidR="00B10C21">
        <w:rPr>
          <w:rFonts w:ascii="Times New Roman" w:hAnsi="Times New Roman" w:cs="Times New Roman"/>
          <w:sz w:val="24"/>
          <w:szCs w:val="24"/>
        </w:rPr>
        <w:t xml:space="preserve"> </w:t>
      </w:r>
      <w:r w:rsidR="00A709A1">
        <w:rPr>
          <w:rFonts w:ascii="Times New Roman" w:hAnsi="Times New Roman" w:cs="Times New Roman"/>
          <w:sz w:val="24"/>
          <w:szCs w:val="24"/>
        </w:rPr>
        <w:t xml:space="preserve">(Figure </w:t>
      </w:r>
      <w:r w:rsidR="00BB68CD">
        <w:rPr>
          <w:rFonts w:ascii="Times New Roman" w:hAnsi="Times New Roman" w:cs="Times New Roman"/>
          <w:sz w:val="24"/>
          <w:szCs w:val="24"/>
        </w:rPr>
        <w:t>9</w:t>
      </w:r>
      <w:r w:rsidR="00A709A1">
        <w:rPr>
          <w:rFonts w:ascii="Times New Roman" w:hAnsi="Times New Roman" w:cs="Times New Roman"/>
          <w:sz w:val="24"/>
          <w:szCs w:val="24"/>
        </w:rPr>
        <w:t xml:space="preserve">), it not only increases the penalty of generating a blank image, it also allows the model to learn when it is near the coordinates of an edge. </w:t>
      </w:r>
    </w:p>
    <w:p w14:paraId="1C8ACB66" w14:textId="5E343586" w:rsidR="001905C9" w:rsidRPr="00785501" w:rsidRDefault="00785501" w:rsidP="00785501">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87936" behindDoc="0" locked="0" layoutInCell="1" allowOverlap="1" wp14:anchorId="3EB675C4" wp14:editId="371744F0">
                <wp:simplePos x="0" y="0"/>
                <wp:positionH relativeFrom="margin">
                  <wp:align>right</wp:align>
                </wp:positionH>
                <wp:positionV relativeFrom="paragraph">
                  <wp:posOffset>1035050</wp:posOffset>
                </wp:positionV>
                <wp:extent cx="5638800" cy="230886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638800" cy="2308860"/>
                          <a:chOff x="0" y="0"/>
                          <a:chExt cx="5638800" cy="230886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l="6515" t="20236" r="6669" b="17727"/>
                          <a:stretch/>
                        </pic:blipFill>
                        <pic:spPr bwMode="auto">
                          <a:xfrm>
                            <a:off x="0" y="0"/>
                            <a:ext cx="5638800" cy="2011680"/>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676400" y="1882140"/>
                            <a:ext cx="2292350" cy="426720"/>
                          </a:xfrm>
                          <a:prstGeom prst="rect">
                            <a:avLst/>
                          </a:prstGeom>
                          <a:noFill/>
                          <a:ln w="9525">
                            <a:noFill/>
                            <a:miter lim="800000"/>
                            <a:headEnd/>
                            <a:tailEnd/>
                          </a:ln>
                        </wps:spPr>
                        <wps:txbx>
                          <w:txbxContent>
                            <w:p w14:paraId="0C398E62" w14:textId="2B5EFC31" w:rsidR="007210C2" w:rsidRPr="007210C2" w:rsidRDefault="007210C2" w:rsidP="007210C2">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sidR="002D65AA">
                                <w:rPr>
                                  <w:rFonts w:ascii="Times New Roman" w:hAnsi="Times New Roman" w:cs="Times New Roman"/>
                                  <w:i/>
                                  <w:iCs/>
                                  <w:sz w:val="24"/>
                                  <w:szCs w:val="24"/>
                                </w:rPr>
                                <w:t>10</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EB675C4" id="Group 257" o:spid="_x0000_s1057" style="position:absolute;margin-left:392.8pt;margin-top:81.5pt;width:444pt;height:181.8pt;z-index:251687936;mso-position-horizontal:right;mso-position-horizontal-relative:margin;mso-height-relative:margin" coordsize="56388,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">
                <v:shape id="Picture 28" o:spid="_x0000_s1058" type="#_x0000_t75" alt="A close up of text on a white background&#10;&#10;Description automatically generated" style="position:absolute;width:56388;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">
                  <v:imagedata r:id="rId37" o:title="A close up of text on a white background&#10;&#10;Description automatically generated" croptop="13262f" cropbottom="11618f" cropleft="4270f" cropright="4371f"/>
                </v:shape>
                <v:shape id="_x0000_s1059" type="#_x0000_t202" style="position:absolute;left:16764;top:18821;width:22923;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C398E62" w14:textId="2B5EFC31" w:rsidR="007210C2" w:rsidRPr="007210C2" w:rsidRDefault="007210C2" w:rsidP="007210C2">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sidR="002D65AA">
                          <w:rPr>
                            <w:rFonts w:ascii="Times New Roman" w:hAnsi="Times New Roman" w:cs="Times New Roman"/>
                            <w:i/>
                            <w:iCs/>
                            <w:sz w:val="24"/>
                            <w:szCs w:val="24"/>
                          </w:rPr>
                          <w:t>10</w:t>
                        </w:r>
                        <w:r w:rsidRPr="007210C2">
                          <w:rPr>
                            <w:rFonts w:ascii="Times New Roman" w:hAnsi="Times New Roman" w:cs="Times New Roman"/>
                            <w:i/>
                            <w:iCs/>
                            <w:sz w:val="24"/>
                            <w:szCs w:val="24"/>
                          </w:rPr>
                          <w:t xml:space="preserve"> – Various edge types</w:t>
                        </w:r>
                      </w:p>
                    </w:txbxContent>
                  </v:textbox>
                </v:shape>
                <w10:wrap type="topAndBottom" anchorx="margin"/>
              </v:group>
            </w:pict>
          </mc:Fallback>
        </mc:AlternateContent>
      </w:r>
      <w:r w:rsidRPr="001905C9">
        <w:rPr>
          <w:rFonts w:ascii="Times New Roman" w:hAnsi="Times New Roman" w:cs="Times New Roman"/>
          <w:sz w:val="24"/>
          <w:szCs w:val="24"/>
        </w:rPr>
        <w:t xml:space="preserve">Since the labelling tool was </w:t>
      </w:r>
      <w:r>
        <w:rPr>
          <w:rFonts w:ascii="Times New Roman" w:hAnsi="Times New Roman" w:cs="Times New Roman"/>
          <w:sz w:val="24"/>
          <w:szCs w:val="24"/>
        </w:rPr>
        <w:t>custom-built</w:t>
      </w:r>
      <w:r w:rsidRPr="001905C9">
        <w:rPr>
          <w:rFonts w:ascii="Times New Roman" w:hAnsi="Times New Roman" w:cs="Times New Roman"/>
          <w:sz w:val="24"/>
          <w:szCs w:val="24"/>
        </w:rPr>
        <w:t xml:space="preserve">, this “heatmap” feature </w:t>
      </w:r>
      <w:r>
        <w:rPr>
          <w:rFonts w:ascii="Times New Roman" w:hAnsi="Times New Roman" w:cs="Times New Roman"/>
          <w:sz w:val="24"/>
          <w:szCs w:val="24"/>
        </w:rPr>
        <w:t>could be easily built into the tool, hence automating this process. A total of 3 different types of edges were used – 1 pixel edge, 3 pixel edge and heatmap edge (Figure 10).</w:t>
      </w:r>
      <w:r w:rsidR="00554500" w:rsidRPr="00554500">
        <w:rPr>
          <w:rFonts w:ascii="Times New Roman" w:hAnsi="Times New Roman" w:cs="Times New Roman"/>
          <w:noProof/>
          <w:sz w:val="24"/>
          <w:szCs w:val="24"/>
        </w:rPr>
        <w:t xml:space="preserve"> </w:t>
      </w:r>
    </w:p>
    <w:p w14:paraId="2F57CF8C" w14:textId="5F60147D" w:rsidR="00F72753" w:rsidRDefault="00EB33F4" w:rsidP="00F67210">
      <w:pPr>
        <w:spacing w:line="480" w:lineRule="auto"/>
        <w:rPr>
          <w:rFonts w:ascii="Times New Roman" w:hAnsi="Times New Roman" w:cs="Times New Roman"/>
          <w:sz w:val="24"/>
          <w:szCs w:val="24"/>
        </w:rPr>
      </w:pPr>
      <w:commentRangeStart w:id="19"/>
      <w:r>
        <w:rPr>
          <w:rFonts w:ascii="Times New Roman" w:hAnsi="Times New Roman" w:cs="Times New Roman"/>
          <w:sz w:val="24"/>
          <w:szCs w:val="24"/>
        </w:rPr>
        <w:t xml:space="preserve">Research has shown </w:t>
      </w:r>
      <w:commentRangeEnd w:id="19"/>
      <w:r w:rsidR="00EF15D3">
        <w:rPr>
          <w:rStyle w:val="CommentReference"/>
        </w:rPr>
        <w:commentReference w:id="19"/>
      </w:r>
      <w:r>
        <w:rPr>
          <w:rFonts w:ascii="Times New Roman" w:hAnsi="Times New Roman" w:cs="Times New Roman"/>
          <w:sz w:val="24"/>
          <w:szCs w:val="24"/>
        </w:rPr>
        <w:t>that for image-related neural networks, the size of the dataset should be at least on the order of 10</w:t>
      </w:r>
      <w:r>
        <w:rPr>
          <w:rFonts w:ascii="Times New Roman" w:hAnsi="Times New Roman" w:cs="Times New Roman"/>
          <w:sz w:val="24"/>
          <w:szCs w:val="24"/>
          <w:vertAlign w:val="superscript"/>
        </w:rPr>
        <w:t>4</w:t>
      </w:r>
      <w:r>
        <w:rPr>
          <w:rFonts w:ascii="Times New Roman" w:hAnsi="Times New Roman" w:cs="Times New Roman"/>
          <w:sz w:val="24"/>
          <w:szCs w:val="24"/>
        </w:rPr>
        <w:t xml:space="preserve">. </w:t>
      </w:r>
      <w:r w:rsidR="00674936">
        <w:rPr>
          <w:rFonts w:ascii="Times New Roman" w:hAnsi="Times New Roman" w:cs="Times New Roman"/>
          <w:sz w:val="24"/>
          <w:szCs w:val="24"/>
        </w:rPr>
        <w:t xml:space="preserve">In order to </w:t>
      </w:r>
      <w:r w:rsidR="00544639">
        <w:rPr>
          <w:rFonts w:ascii="Times New Roman" w:hAnsi="Times New Roman" w:cs="Times New Roman"/>
          <w:sz w:val="24"/>
          <w:szCs w:val="24"/>
        </w:rPr>
        <w:t xml:space="preserve">significantly increase </w:t>
      </w:r>
      <w:r w:rsidR="00674936">
        <w:rPr>
          <w:rFonts w:ascii="Times New Roman" w:hAnsi="Times New Roman" w:cs="Times New Roman"/>
          <w:sz w:val="24"/>
          <w:szCs w:val="24"/>
        </w:rPr>
        <w:t xml:space="preserve">the labelled dataset of 5,000 images, </w:t>
      </w:r>
      <w:r w:rsidR="00544639">
        <w:rPr>
          <w:rFonts w:ascii="Times New Roman" w:hAnsi="Times New Roman" w:cs="Times New Roman"/>
          <w:sz w:val="24"/>
          <w:szCs w:val="24"/>
        </w:rPr>
        <w:t xml:space="preserve">common </w:t>
      </w:r>
      <w:r w:rsidR="00674936">
        <w:rPr>
          <w:rFonts w:ascii="Times New Roman" w:hAnsi="Times New Roman" w:cs="Times New Roman"/>
          <w:sz w:val="24"/>
          <w:szCs w:val="24"/>
        </w:rPr>
        <w:t>data augmentation</w:t>
      </w:r>
      <w:r w:rsidR="00544639">
        <w:rPr>
          <w:rFonts w:ascii="Times New Roman" w:hAnsi="Times New Roman" w:cs="Times New Roman"/>
          <w:sz w:val="24"/>
          <w:szCs w:val="24"/>
        </w:rPr>
        <w:t xml:space="preserve"> techniques for images were used</w:t>
      </w:r>
      <w:r w:rsidR="007E0F62">
        <w:rPr>
          <w:rFonts w:ascii="Times New Roman" w:hAnsi="Times New Roman" w:cs="Times New Roman"/>
          <w:sz w:val="24"/>
          <w:szCs w:val="24"/>
        </w:rPr>
        <w:t xml:space="preserve">. </w:t>
      </w:r>
      <w:r w:rsidR="00544639">
        <w:rPr>
          <w:rFonts w:ascii="Times New Roman" w:hAnsi="Times New Roman" w:cs="Times New Roman"/>
          <w:sz w:val="24"/>
          <w:szCs w:val="24"/>
        </w:rPr>
        <w:t xml:space="preserve">Using the Open Computer Vision </w:t>
      </w:r>
      <w:r w:rsidR="00F939A4">
        <w:rPr>
          <w:rFonts w:ascii="Times New Roman" w:hAnsi="Times New Roman" w:cs="Times New Roman"/>
          <w:sz w:val="24"/>
          <w:szCs w:val="24"/>
        </w:rPr>
        <w:t xml:space="preserve">(OpenCV) </w:t>
      </w:r>
      <w:r w:rsidR="00544639">
        <w:rPr>
          <w:rFonts w:ascii="Times New Roman" w:hAnsi="Times New Roman" w:cs="Times New Roman"/>
          <w:sz w:val="24"/>
          <w:szCs w:val="24"/>
        </w:rPr>
        <w:t xml:space="preserve">library, </w:t>
      </w:r>
      <w:r w:rsidR="00F43FEC">
        <w:rPr>
          <w:rFonts w:ascii="Times New Roman" w:hAnsi="Times New Roman" w:cs="Times New Roman"/>
          <w:sz w:val="24"/>
          <w:szCs w:val="24"/>
        </w:rPr>
        <w:t>all images are subjected to three augmentations (Fig</w:t>
      </w:r>
      <w:r w:rsidR="00182525">
        <w:rPr>
          <w:rFonts w:ascii="Times New Roman" w:hAnsi="Times New Roman" w:cs="Times New Roman"/>
          <w:sz w:val="24"/>
          <w:szCs w:val="24"/>
        </w:rPr>
        <w:t>ure</w:t>
      </w:r>
      <w:r w:rsidR="00F43FEC">
        <w:rPr>
          <w:rFonts w:ascii="Times New Roman" w:hAnsi="Times New Roman" w:cs="Times New Roman"/>
          <w:sz w:val="24"/>
          <w:szCs w:val="24"/>
        </w:rPr>
        <w:t xml:space="preserve"> </w:t>
      </w:r>
      <w:r w:rsidR="00182525">
        <w:rPr>
          <w:rFonts w:ascii="Times New Roman" w:hAnsi="Times New Roman" w:cs="Times New Roman"/>
          <w:sz w:val="24"/>
          <w:szCs w:val="24"/>
        </w:rPr>
        <w:t>1</w:t>
      </w:r>
      <w:r w:rsidR="002D65AA">
        <w:rPr>
          <w:rFonts w:ascii="Times New Roman" w:hAnsi="Times New Roman" w:cs="Times New Roman"/>
          <w:sz w:val="24"/>
          <w:szCs w:val="24"/>
        </w:rPr>
        <w:t>1</w:t>
      </w:r>
      <w:r w:rsidR="00F43FEC">
        <w:rPr>
          <w:rFonts w:ascii="Times New Roman" w:hAnsi="Times New Roman" w:cs="Times New Roman"/>
          <w:sz w:val="24"/>
          <w:szCs w:val="24"/>
        </w:rPr>
        <w:t>):</w:t>
      </w:r>
    </w:p>
    <w:p w14:paraId="56BD8B5B" w14:textId="7B1B37AF" w:rsidR="00F43FEC" w:rsidRDefault="00F43FEC" w:rsidP="00F43F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w:t>
      </w:r>
    </w:p>
    <w:p w14:paraId="743BD4A3" w14:textId="6B44BAB0" w:rsidR="00F43FEC" w:rsidRDefault="00F43FEC" w:rsidP="00F43F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28B3C493" w:rsidR="00F43FEC" w:rsidRDefault="00F43FEC" w:rsidP="00F43F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 plus an increase in brightness</w:t>
      </w:r>
    </w:p>
    <w:p w14:paraId="21895F9A" w14:textId="46267DAC" w:rsidR="005C3A13" w:rsidRDefault="005C3A13" w:rsidP="005C3A13">
      <w:pPr>
        <w:spacing w:line="480" w:lineRule="auto"/>
        <w:rPr>
          <w:rFonts w:ascii="Times New Roman" w:hAnsi="Times New Roman" w:cs="Times New Roman"/>
          <w:sz w:val="24"/>
          <w:szCs w:val="24"/>
        </w:rPr>
      </w:pPr>
      <w:r>
        <w:rPr>
          <w:rFonts w:ascii="Times New Roman" w:hAnsi="Times New Roman" w:cs="Times New Roman"/>
          <w:sz w:val="24"/>
          <w:szCs w:val="24"/>
        </w:rPr>
        <w:t>The corresponding labels to the augmented image must also be altered (Fig</w:t>
      </w:r>
      <w:r w:rsidR="00182525">
        <w:rPr>
          <w:rFonts w:ascii="Times New Roman" w:hAnsi="Times New Roman" w:cs="Times New Roman"/>
          <w:sz w:val="24"/>
          <w:szCs w:val="24"/>
        </w:rPr>
        <w:t>ure</w:t>
      </w:r>
      <w:r>
        <w:rPr>
          <w:rFonts w:ascii="Times New Roman" w:hAnsi="Times New Roman" w:cs="Times New Roman"/>
          <w:sz w:val="24"/>
          <w:szCs w:val="24"/>
        </w:rPr>
        <w:t xml:space="preserve"> </w:t>
      </w:r>
      <w:r w:rsidR="00182525">
        <w:rPr>
          <w:rFonts w:ascii="Times New Roman" w:hAnsi="Times New Roman" w:cs="Times New Roman"/>
          <w:sz w:val="24"/>
          <w:szCs w:val="24"/>
        </w:rPr>
        <w:t>1</w:t>
      </w:r>
      <w:r w:rsidR="002D65AA">
        <w:rPr>
          <w:rFonts w:ascii="Times New Roman" w:hAnsi="Times New Roman" w:cs="Times New Roman"/>
          <w:sz w:val="24"/>
          <w:szCs w:val="24"/>
        </w:rPr>
        <w:t>2</w:t>
      </w:r>
      <w:r>
        <w:rPr>
          <w:rFonts w:ascii="Times New Roman" w:hAnsi="Times New Roman" w:cs="Times New Roman"/>
          <w:sz w:val="24"/>
          <w:szCs w:val="24"/>
        </w:rPr>
        <w:t>):</w:t>
      </w:r>
    </w:p>
    <w:p w14:paraId="44F70914" w14:textId="6C7B4EF5" w:rsidR="005C3A13" w:rsidRDefault="005C3A13" w:rsidP="005C3A1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59D4232F" w14:textId="7923FD11" w:rsidR="005C3A13" w:rsidRDefault="005C3A13" w:rsidP="005C3A1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74B072C1" w14:textId="35FDEEA3" w:rsidR="005C3A13" w:rsidRPr="005C3A13" w:rsidRDefault="005C3A13" w:rsidP="005C3A1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13054BFF" w14:textId="09DA8AEC" w:rsidR="00F43FEC" w:rsidRPr="00F43FEC" w:rsidRDefault="003047CC" w:rsidP="00F43FEC">
      <w:pPr>
        <w:spacing w:line="480" w:lineRule="auto"/>
        <w:rPr>
          <w:rFonts w:ascii="Times New Roman" w:hAnsi="Times New Roman" w:cs="Times New Roman"/>
          <w:sz w:val="24"/>
          <w:szCs w:val="24"/>
        </w:rPr>
      </w:pPr>
      <w:r w:rsidRPr="00173D81">
        <w:rPr>
          <w:rFonts w:ascii="Times New Roman" w:hAnsi="Times New Roman" w:cs="Times New Roman"/>
          <w:noProof/>
          <w:sz w:val="24"/>
          <w:szCs w:val="24"/>
          <w:lang w:val="en-US"/>
        </w:rPr>
        <w:lastRenderedPageBreak/>
        <mc:AlternateContent>
          <mc:Choice Requires="wpg">
            <w:drawing>
              <wp:anchor distT="0" distB="0" distL="114300" distR="114300" simplePos="0" relativeHeight="251653120" behindDoc="0" locked="0" layoutInCell="1" allowOverlap="1" wp14:anchorId="16E1BD9D" wp14:editId="0E785E98">
                <wp:simplePos x="0" y="0"/>
                <wp:positionH relativeFrom="margin">
                  <wp:posOffset>220980</wp:posOffset>
                </wp:positionH>
                <wp:positionV relativeFrom="paragraph">
                  <wp:posOffset>4522470</wp:posOffset>
                </wp:positionV>
                <wp:extent cx="5311140" cy="4305300"/>
                <wp:effectExtent l="0" t="19050" r="0" b="0"/>
                <wp:wrapTopAndBottom/>
                <wp:docPr id="20" name="Group 20"/>
                <wp:cNvGraphicFramePr/>
                <a:graphic xmlns:a="http://schemas.openxmlformats.org/drawingml/2006/main">
                  <a:graphicData uri="http://schemas.microsoft.com/office/word/2010/wordprocessingGroup">
                    <wpg:wgp>
                      <wpg:cNvGrpSpPr/>
                      <wpg:grpSpPr>
                        <a:xfrm>
                          <a:off x="0" y="0"/>
                          <a:ext cx="5311140" cy="4305300"/>
                          <a:chOff x="-609600" y="0"/>
                          <a:chExt cx="5311140" cy="430530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39">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38">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40">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609600" y="3825240"/>
                            <a:ext cx="5311140" cy="480060"/>
                          </a:xfrm>
                          <a:prstGeom prst="rect">
                            <a:avLst/>
                          </a:prstGeom>
                          <a:noFill/>
                          <a:ln w="9525">
                            <a:noFill/>
                            <a:miter lim="800000"/>
                            <a:headEnd/>
                            <a:tailEnd/>
                          </a:ln>
                        </wps:spPr>
                        <wps:txbx>
                          <w:txbxContent>
                            <w:p w14:paraId="67DAF60B" w14:textId="236B5F78"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4038E3" w:rsidRDefault="004038E3"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E1BD9D" id="Group 20" o:spid="_x0000_s1060" style="position:absolute;margin-left:17.4pt;margin-top:356.1pt;width:418.2pt;height:339pt;z-index:251653120;mso-position-horizontal-relative:margin;mso-height-relative:margin" coordorigin="-6096" coordsize="53111,430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38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">
                <v:group id="Group 21" o:spid="_x0000_s1061"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62"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41" o:title=""/>
                    <v:path arrowok="t"/>
                  </v:shape>
                  <v:shape id="Picture 23" o:spid="_x0000_s1063"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42" o:title=""/>
                    <v:path arrowok="t"/>
                  </v:shape>
                  <v:shape id="Picture 24" o:spid="_x0000_s1064"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41" o:title=""/>
                    <v:path arrowok="t"/>
                  </v:shape>
                  <v:shape id="Picture 25" o:spid="_x0000_s1065"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43" o:title=""/>
                    <v:path arrowok="t"/>
                  </v:shape>
                </v:group>
                <v:shape id="_x0000_s1066" type="#_x0000_t202" style="position:absolute;left:-6096;top:38252;width:5311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236B5F78"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561DF450" w14:textId="77777777" w:rsidR="004038E3" w:rsidRDefault="004038E3" w:rsidP="005C3A13"/>
                    </w:txbxContent>
                  </v:textbox>
                </v:shape>
                <w10:wrap type="topAndBottom" anchorx="margin"/>
              </v:group>
            </w:pict>
          </mc:Fallback>
        </mc:AlternateContent>
      </w:r>
      <w:r>
        <w:rPr>
          <w:rFonts w:ascii="Times New Roman" w:hAnsi="Times New Roman" w:cs="Times New Roman"/>
          <w:noProof/>
          <w:sz w:val="24"/>
          <w:szCs w:val="24"/>
          <w:lang w:val="en-US"/>
        </w:rPr>
        <mc:AlternateContent>
          <mc:Choice Requires="wpg">
            <w:drawing>
              <wp:anchor distT="0" distB="0" distL="114300" distR="114300" simplePos="0" relativeHeight="251651072" behindDoc="0" locked="0" layoutInCell="1" allowOverlap="1" wp14:anchorId="4BCAA504" wp14:editId="3AD1AB69">
                <wp:simplePos x="0" y="0"/>
                <wp:positionH relativeFrom="margin">
                  <wp:posOffset>220980</wp:posOffset>
                </wp:positionH>
                <wp:positionV relativeFrom="paragraph">
                  <wp:posOffset>7620</wp:posOffset>
                </wp:positionV>
                <wp:extent cx="5311140" cy="43053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311140" cy="4305300"/>
                          <a:chOff x="7620" y="0"/>
                          <a:chExt cx="5311140" cy="430530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7620" y="3825240"/>
                            <a:ext cx="5311140" cy="480060"/>
                          </a:xfrm>
                          <a:prstGeom prst="rect">
                            <a:avLst/>
                          </a:prstGeom>
                          <a:noFill/>
                          <a:ln w="9525">
                            <a:noFill/>
                            <a:miter lim="800000"/>
                            <a:headEnd/>
                            <a:tailEnd/>
                          </a:ln>
                        </wps:spPr>
                        <wps:txbx>
                          <w:txbxContent>
                            <w:p w14:paraId="1426B1D2" w14:textId="236BDFB1"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4038E3" w:rsidRDefault="004038E3"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CAA504" id="Group 19" o:spid="_x0000_s1067" style="position:absolute;margin-left:17.4pt;margin-top:.6pt;width:418.2pt;height:339pt;z-index:251651072;mso-position-horizontal-relative:margin;mso-height-relative:margin" coordorigin="76" coordsize="53111,43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&#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">
                <v:group id="Group 17" o:spid="_x0000_s1068"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69"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8" o:title=""/>
                  </v:shape>
                  <v:shape id="Picture 15" o:spid="_x0000_s1070"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9" o:title=""/>
                  </v:shape>
                  <v:shape id="Picture 14" o:spid="_x0000_s1071"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50" o:title=""/>
                  </v:shape>
                  <v:shape id="Picture 13" o:spid="_x0000_s1072"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51" o:title=""/>
                  </v:shape>
                </v:group>
                <v:shape id="_x0000_s1073" type="#_x0000_t202" style="position:absolute;left:76;top:38252;width:5311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236BDFB1"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2B807B17" w14:textId="77777777" w:rsidR="004038E3" w:rsidRDefault="004038E3" w:rsidP="005C3A13"/>
                    </w:txbxContent>
                  </v:textbox>
                </v:shape>
                <w10:wrap type="topAndBottom" anchorx="margin"/>
              </v:group>
            </w:pict>
          </mc:Fallback>
        </mc:AlternateContent>
      </w:r>
    </w:p>
    <w:p w14:paraId="79AB760C" w14:textId="6D5D35F1" w:rsidR="00173D81" w:rsidRDefault="00473ADB" w:rsidP="00F67210">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Using the </w:t>
      </w:r>
      <w:r w:rsidR="004051EF">
        <w:rPr>
          <w:rFonts w:ascii="Times New Roman" w:hAnsi="Times New Roman" w:cs="Times New Roman"/>
          <w:sz w:val="24"/>
          <w:szCs w:val="24"/>
        </w:rPr>
        <w:t>aforementioned</w:t>
      </w:r>
      <w:r w:rsidR="003047CC">
        <w:rPr>
          <w:rFonts w:ascii="Times New Roman" w:hAnsi="Times New Roman" w:cs="Times New Roman"/>
          <w:sz w:val="24"/>
          <w:szCs w:val="24"/>
        </w:rPr>
        <w:t xml:space="preserve"> augmentation</w:t>
      </w:r>
      <w:r>
        <w:rPr>
          <w:rFonts w:ascii="Times New Roman" w:hAnsi="Times New Roman" w:cs="Times New Roman"/>
          <w:sz w:val="24"/>
          <w:szCs w:val="24"/>
        </w:rPr>
        <w:t xml:space="preserve"> techniques, a total of 20,000 labelled images is contained within the dataset. The new dataset</w:t>
      </w:r>
      <w:r w:rsidR="00E14229">
        <w:rPr>
          <w:rFonts w:ascii="Times New Roman" w:hAnsi="Times New Roman" w:cs="Times New Roman"/>
          <w:sz w:val="24"/>
          <w:szCs w:val="24"/>
        </w:rPr>
        <w:t xml:space="preserve"> </w:t>
      </w:r>
      <w:r>
        <w:rPr>
          <w:rFonts w:ascii="Times New Roman" w:hAnsi="Times New Roman" w:cs="Times New Roman"/>
          <w:sz w:val="24"/>
          <w:szCs w:val="24"/>
        </w:rPr>
        <w:t xml:space="preserve">is then further split in a 7:3 ratio to obtain a </w:t>
      </w:r>
      <w:commentRangeStart w:id="20"/>
      <w:r>
        <w:rPr>
          <w:rFonts w:ascii="Times New Roman" w:hAnsi="Times New Roman" w:cs="Times New Roman"/>
          <w:sz w:val="24"/>
          <w:szCs w:val="24"/>
        </w:rPr>
        <w:t>train</w:t>
      </w:r>
      <w:r w:rsidR="003047CC">
        <w:rPr>
          <w:rFonts w:ascii="Times New Roman" w:hAnsi="Times New Roman" w:cs="Times New Roman"/>
          <w:sz w:val="24"/>
          <w:szCs w:val="24"/>
        </w:rPr>
        <w:t xml:space="preserve"> </w:t>
      </w:r>
      <w:commentRangeEnd w:id="20"/>
      <w:r w:rsidR="00EF15D3">
        <w:rPr>
          <w:rStyle w:val="CommentReference"/>
        </w:rPr>
        <w:commentReference w:id="20"/>
      </w:r>
      <w:r>
        <w:rPr>
          <w:rFonts w:ascii="Times New Roman" w:hAnsi="Times New Roman" w:cs="Times New Roman"/>
          <w:sz w:val="24"/>
          <w:szCs w:val="24"/>
        </w:rPr>
        <w:t>set and a test</w:t>
      </w:r>
      <w:r w:rsidR="003047CC">
        <w:rPr>
          <w:rFonts w:ascii="Times New Roman" w:hAnsi="Times New Roman" w:cs="Times New Roman"/>
          <w:sz w:val="24"/>
          <w:szCs w:val="24"/>
        </w:rPr>
        <w:t xml:space="preserve"> </w:t>
      </w:r>
      <w:r>
        <w:rPr>
          <w:rFonts w:ascii="Times New Roman" w:hAnsi="Times New Roman" w:cs="Times New Roman"/>
          <w:sz w:val="24"/>
          <w:szCs w:val="24"/>
        </w:rPr>
        <w:t xml:space="preserve">set. </w:t>
      </w:r>
      <w:r w:rsidR="003047CC">
        <w:rPr>
          <w:rFonts w:ascii="Times New Roman" w:hAnsi="Times New Roman" w:cs="Times New Roman"/>
          <w:sz w:val="24"/>
          <w:szCs w:val="24"/>
        </w:rPr>
        <w:t>The 14,000 labelled images in the train set is used to train the various neural networks, while the 6,000 labelled images in the test set is used to validate the neural network and prevent overfitting.</w:t>
      </w:r>
      <w:r w:rsidR="004F24B7">
        <w:rPr>
          <w:rFonts w:ascii="Times New Roman" w:hAnsi="Times New Roman" w:cs="Times New Roman"/>
          <w:sz w:val="24"/>
          <w:szCs w:val="24"/>
        </w:rPr>
        <w:t xml:space="preserve"> </w:t>
      </w:r>
    </w:p>
    <w:p w14:paraId="51376410" w14:textId="4B5C60CD" w:rsidR="003853BC" w:rsidRDefault="003853BC"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Each </w:t>
      </w:r>
      <w:r w:rsidR="009474A1">
        <w:rPr>
          <w:rFonts w:ascii="Times New Roman" w:hAnsi="Times New Roman" w:cs="Times New Roman"/>
          <w:sz w:val="24"/>
          <w:szCs w:val="24"/>
        </w:rPr>
        <w:t xml:space="preserve">RGB </w:t>
      </w:r>
      <w:r>
        <w:rPr>
          <w:rFonts w:ascii="Times New Roman" w:hAnsi="Times New Roman" w:cs="Times New Roman"/>
          <w:sz w:val="24"/>
          <w:szCs w:val="24"/>
        </w:rPr>
        <w:t>input image to the neural network is then further normalized</w:t>
      </w:r>
      <w:r w:rsidR="008037AA">
        <w:rPr>
          <w:rFonts w:ascii="Times New Roman" w:hAnsi="Times New Roman" w:cs="Times New Roman"/>
          <w:sz w:val="24"/>
          <w:szCs w:val="24"/>
        </w:rPr>
        <w:t xml:space="preserve">. This is common practice in training neural networks as it is beneficial to ensure that the entire dataset has a standard normal distribution. The detailed normalisation for each channel is </w:t>
      </w:r>
      <w:r>
        <w:rPr>
          <w:rFonts w:ascii="Times New Roman" w:hAnsi="Times New Roman" w:cs="Times New Roman"/>
          <w:sz w:val="24"/>
          <w:szCs w:val="24"/>
        </w:rPr>
        <w:t>as such:</w:t>
      </w:r>
    </w:p>
    <w:p w14:paraId="0F070BC2" w14:textId="5FB0D2C6" w:rsidR="003853BC" w:rsidRPr="005837F5" w:rsidRDefault="003853BC" w:rsidP="00F67210">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=0.485,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=0.229</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=0.456,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=0.224</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=0.406,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=0.225</m:t>
          </m:r>
        </m:oMath>
      </m:oMathPara>
    </w:p>
    <w:p w14:paraId="238BAC47" w14:textId="13E935BD" w:rsidR="005837F5" w:rsidRPr="006E462F" w:rsidRDefault="005837F5" w:rsidP="00F67210">
      <w:pPr>
        <w:spacing w:line="480" w:lineRule="auto"/>
        <w:rPr>
          <w:rFonts w:ascii="Times New Roman" w:hAnsi="Times New Roman" w:cs="Times New Roman"/>
          <w:sz w:val="24"/>
          <w:szCs w:val="24"/>
        </w:rPr>
      </w:pPr>
      <m:oMathPara>
        <m:oMath>
          <m:r>
            <w:rPr>
              <w:rFonts w:ascii="Cambria Math" w:hAnsi="Cambria Math" w:cs="Times New Roman"/>
              <w:sz w:val="24"/>
              <w:szCs w:val="24"/>
            </w:rPr>
            <m:t>output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input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num>
            <m:den>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den>
          </m:f>
        </m:oMath>
      </m:oMathPara>
    </w:p>
    <w:p w14:paraId="57E19EF7" w14:textId="725AAC46" w:rsidR="00D74054" w:rsidRDefault="004F24B7"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007BC912" w:rsidR="008C5347" w:rsidRDefault="00280E7B" w:rsidP="00F67210">
      <w:pPr>
        <w:spacing w:line="480" w:lineRule="auto"/>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Loss 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commentRangeStart w:id="21"/>
      <w:sdt>
        <w:sdtPr>
          <w:rPr>
            <w:rFonts w:ascii="Times New Roman" w:hAnsi="Times New Roman" w:cs="Times New Roman"/>
            <w:sz w:val="24"/>
            <w:szCs w:val="24"/>
          </w:rPr>
          <w:id w:val="2098359338"/>
          <w:citation/>
        </w:sdtPr>
        <w:sdtEndPr/>
        <w:sdtContent>
          <w:r w:rsidR="00891A17">
            <w:rPr>
              <w:rFonts w:ascii="Times New Roman" w:hAnsi="Times New Roman" w:cs="Times New Roman"/>
              <w:sz w:val="24"/>
              <w:szCs w:val="24"/>
            </w:rPr>
            <w:fldChar w:fldCharType="begin"/>
          </w:r>
          <w:r w:rsidR="00891A17">
            <w:rPr>
              <w:rFonts w:ascii="Times New Roman" w:hAnsi="Times New Roman" w:cs="Times New Roman"/>
              <w:sz w:val="24"/>
              <w:szCs w:val="24"/>
            </w:rPr>
            <w:instrText xml:space="preserve"> CITATION Los17 \l 18441 </w:instrText>
          </w:r>
          <w:r w:rsidR="00891A17">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(Loss Functions,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w:t>
      </w:r>
      <w:commentRangeEnd w:id="21"/>
      <w:r w:rsidR="00EF15D3">
        <w:rPr>
          <w:rStyle w:val="CommentReference"/>
        </w:rPr>
        <w:commentReference w:id="21"/>
      </w:r>
      <w:r w:rsidR="005C2265">
        <w:rPr>
          <w:rFonts w:ascii="Times New Roman" w:hAnsi="Times New Roman" w:cs="Times New Roman"/>
          <w:sz w:val="24"/>
          <w:szCs w:val="24"/>
        </w:rPr>
        <w:t xml:space="preserve">It is frequently </w:t>
      </w:r>
      <w:r w:rsidR="005C2265">
        <w:rPr>
          <w:rFonts w:ascii="Times New Roman" w:hAnsi="Times New Roman" w:cs="Times New Roman"/>
          <w:sz w:val="24"/>
          <w:szCs w:val="24"/>
        </w:rPr>
        <w:lastRenderedPageBreak/>
        <w:t>used in multi-class classification problems.</w:t>
      </w:r>
      <w:r w:rsidR="00891A17">
        <w:rPr>
          <w:rFonts w:ascii="Times New Roman" w:hAnsi="Times New Roman" w:cs="Times New Roman"/>
          <w:sz w:val="24"/>
          <w:szCs w:val="24"/>
        </w:rPr>
        <w:t xml:space="preserve"> In </w:t>
      </w:r>
      <w:proofErr w:type="spellStart"/>
      <w:r w:rsidR="00891A17">
        <w:rPr>
          <w:rFonts w:ascii="Times New Roman" w:hAnsi="Times New Roman" w:cs="Times New Roman"/>
          <w:sz w:val="24"/>
          <w:szCs w:val="24"/>
        </w:rPr>
        <w:t>PyTorch</w:t>
      </w:r>
      <w:proofErr w:type="spellEnd"/>
      <w:r w:rsidR="00891A17">
        <w:rPr>
          <w:rFonts w:ascii="Times New Roman" w:hAnsi="Times New Roman" w:cs="Times New Roman"/>
          <w:sz w:val="24"/>
          <w:szCs w:val="24"/>
        </w:rPr>
        <w:t xml:space="preserve">, this is implemented using the </w:t>
      </w:r>
      <w:r w:rsidR="0076128E">
        <w:rPr>
          <w:rFonts w:ascii="Times New Roman" w:hAnsi="Times New Roman" w:cs="Times New Roman"/>
          <w:sz w:val="24"/>
          <w:szCs w:val="24"/>
        </w:rPr>
        <w:t xml:space="preserve">function </w:t>
      </w:r>
      <w:proofErr w:type="spellStart"/>
      <w:r w:rsidR="0076128E" w:rsidRPr="0076128E">
        <w:rPr>
          <w:rFonts w:ascii="Times New Roman" w:hAnsi="Times New Roman" w:cs="Times New Roman"/>
          <w:sz w:val="24"/>
          <w:szCs w:val="24"/>
        </w:rPr>
        <w:t>CrossEntropyLoss</w:t>
      </w:r>
      <w:proofErr w:type="spellEnd"/>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EndPr/>
        <w:sdtContent>
          <w:r w:rsidR="001501B2">
            <w:rPr>
              <w:rFonts w:ascii="Times New Roman" w:hAnsi="Times New Roman" w:cs="Times New Roman"/>
              <w:sz w:val="24"/>
              <w:szCs w:val="24"/>
            </w:rPr>
            <w:fldChar w:fldCharType="begin"/>
          </w:r>
          <w:r w:rsidR="001501B2">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(Docs: torch.nn,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F67210">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6EEB9DE6" w:rsidR="005C2265" w:rsidRPr="00400AC4" w:rsidRDefault="005C2265" w:rsidP="00400AC4">
      <w:pPr>
        <w:spacing w:line="480" w:lineRule="auto"/>
        <w:rPr>
          <w:rFonts w:ascii="Times New Roman" w:hAnsi="Times New Roman" w:cs="Times New Roman"/>
          <w:sz w:val="24"/>
          <w:szCs w:val="24"/>
        </w:rPr>
      </w:pPr>
      <w:r w:rsidRPr="00400AC4">
        <w:rPr>
          <w:rFonts w:ascii="Times New Roman" w:hAnsi="Times New Roman" w:cs="Times New Roman"/>
          <w:sz w:val="24"/>
          <w:szCs w:val="24"/>
        </w:rPr>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w:t>
      </w:r>
      <w:proofErr w:type="spellStart"/>
      <w:r w:rsidR="00452874" w:rsidRPr="00400AC4">
        <w:rPr>
          <w:rFonts w:ascii="Times New Roman" w:hAnsi="Times New Roman" w:cs="Times New Roman"/>
          <w:sz w:val="24"/>
          <w:szCs w:val="24"/>
        </w:rPr>
        <w:t>PyTorch</w:t>
      </w:r>
      <w:proofErr w:type="spellEnd"/>
      <w:r w:rsidR="00452874" w:rsidRPr="00400AC4">
        <w:rPr>
          <w:rFonts w:ascii="Times New Roman" w:hAnsi="Times New Roman" w:cs="Times New Roman"/>
          <w:sz w:val="24"/>
          <w:szCs w:val="24"/>
        </w:rPr>
        <w:t xml:space="preserve">, this is implemented using the </w:t>
      </w:r>
      <w:r w:rsidR="00400AC4" w:rsidRPr="00400AC4">
        <w:rPr>
          <w:rFonts w:ascii="Times New Roman" w:hAnsi="Times New Roman" w:cs="Times New Roman"/>
          <w:sz w:val="24"/>
          <w:szCs w:val="24"/>
        </w:rPr>
        <w:t xml:space="preserve">function </w:t>
      </w:r>
      <w:proofErr w:type="spellStart"/>
      <w:r w:rsidR="00400AC4" w:rsidRPr="00400AC4">
        <w:rPr>
          <w:rFonts w:ascii="Times New Roman" w:hAnsi="Times New Roman" w:cs="Times New Roman"/>
          <w:sz w:val="24"/>
          <w:szCs w:val="24"/>
        </w:rPr>
        <w:t>BCEWithLogitsLoss</w:t>
      </w:r>
      <w:proofErr w:type="spellEnd"/>
      <w:r w:rsidR="00400AC4" w:rsidRPr="00400AC4">
        <w:rPr>
          <w:rFonts w:ascii="Times New Roman" w:hAnsi="Times New Roman" w:cs="Times New Roman"/>
          <w:sz w:val="24"/>
          <w:szCs w:val="24"/>
        </w:rPr>
        <w:t xml:space="preserve">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EndPr/>
        <w:sdtContent>
          <w:r w:rsidR="001501B2">
            <w:rPr>
              <w:rFonts w:ascii="Times New Roman" w:hAnsi="Times New Roman" w:cs="Times New Roman"/>
              <w:sz w:val="24"/>
              <w:szCs w:val="24"/>
            </w:rPr>
            <w:fldChar w:fldCharType="begin"/>
          </w:r>
          <w:r w:rsidR="001501B2">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(Docs: torch.nn,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F67210">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F67210">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F67210">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00F7378F" w:rsidR="00511588" w:rsidRDefault="00511588"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proofErr w:type="spellStart"/>
      <w:r w:rsidRPr="00400AC4">
        <w:rPr>
          <w:rFonts w:ascii="Times New Roman" w:hAnsi="Times New Roman" w:cs="Times New Roman"/>
          <w:sz w:val="24"/>
          <w:szCs w:val="24"/>
        </w:rPr>
        <w:t>BCEWithLogitsLoss</w:t>
      </w:r>
      <w:proofErr w:type="spellEnd"/>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p>
    <w:p w14:paraId="15FB410B" w14:textId="7655BD12" w:rsidR="00BA7779" w:rsidRDefault="00BA7779"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The optimisation function that was chosen for this project was </w:t>
      </w:r>
      <w:commentRangeStart w:id="22"/>
      <w:r>
        <w:rPr>
          <w:rFonts w:ascii="Times New Roman" w:hAnsi="Times New Roman" w:cs="Times New Roman"/>
          <w:sz w:val="24"/>
          <w:szCs w:val="24"/>
        </w:rPr>
        <w:t>Adam</w:t>
      </w:r>
      <w:commentRangeEnd w:id="22"/>
      <w:r w:rsidR="00EF15D3">
        <w:rPr>
          <w:rStyle w:val="CommentReference"/>
        </w:rPr>
        <w:commentReference w:id="22"/>
      </w:r>
      <w:r>
        <w:rPr>
          <w:rFonts w:ascii="Times New Roman" w:hAnsi="Times New Roman" w:cs="Times New Roman"/>
          <w:sz w:val="24"/>
          <w:szCs w:val="24"/>
        </w:rPr>
        <w:t xml:space="preserve">. While there has been some concerns regarding its convergence </w:t>
      </w:r>
      <w:sdt>
        <w:sdtPr>
          <w:rPr>
            <w:rFonts w:ascii="Times New Roman" w:hAnsi="Times New Roman" w:cs="Times New Roman"/>
            <w:sz w:val="24"/>
            <w:szCs w:val="24"/>
          </w:rPr>
          <w:id w:val="175809436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Vit18 \l 18441 </w:instrText>
          </w:r>
          <w:r>
            <w:rPr>
              <w:rFonts w:ascii="Times New Roman" w:hAnsi="Times New Roman" w:cs="Times New Roman"/>
              <w:sz w:val="24"/>
              <w:szCs w:val="24"/>
            </w:rPr>
            <w:fldChar w:fldCharType="separate"/>
          </w:r>
          <w:r w:rsidR="00167AD2" w:rsidRPr="00167AD2">
            <w:rPr>
              <w:rFonts w:ascii="Times New Roman" w:hAnsi="Times New Roman" w:cs="Times New Roman"/>
              <w:noProof/>
              <w:sz w:val="24"/>
              <w:szCs w:val="24"/>
            </w:rPr>
            <w:t>(Bushaev,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Adam and </w:t>
      </w:r>
      <w:commentRangeStart w:id="23"/>
      <w:r>
        <w:rPr>
          <w:rFonts w:ascii="Times New Roman" w:hAnsi="Times New Roman" w:cs="Times New Roman"/>
          <w:sz w:val="24"/>
          <w:szCs w:val="24"/>
        </w:rPr>
        <w:t xml:space="preserve">SGD </w:t>
      </w:r>
      <w:commentRangeEnd w:id="23"/>
      <w:r w:rsidR="00EF15D3">
        <w:rPr>
          <w:rStyle w:val="CommentReference"/>
        </w:rPr>
        <w:commentReference w:id="23"/>
      </w:r>
      <w:r>
        <w:rPr>
          <w:rFonts w:ascii="Times New Roman" w:hAnsi="Times New Roman" w:cs="Times New Roman"/>
          <w:sz w:val="24"/>
          <w:szCs w:val="24"/>
        </w:rPr>
        <w:t xml:space="preserve">remain the two most popular optimisers for deep neural networks. </w:t>
      </w:r>
      <w:r w:rsidR="001075BE">
        <w:rPr>
          <w:rFonts w:ascii="Times New Roman" w:hAnsi="Times New Roman" w:cs="Times New Roman"/>
          <w:sz w:val="24"/>
          <w:szCs w:val="24"/>
        </w:rPr>
        <w:t>The models are trained at a learning rate of 0.001</w:t>
      </w:r>
      <w:r w:rsidR="00125F3F">
        <w:rPr>
          <w:rFonts w:ascii="Times New Roman" w:hAnsi="Times New Roman" w:cs="Times New Roman"/>
          <w:sz w:val="24"/>
          <w:szCs w:val="24"/>
        </w:rPr>
        <w:t xml:space="preserve">. </w:t>
      </w:r>
    </w:p>
    <w:p w14:paraId="5973DBDD" w14:textId="37501325" w:rsidR="007A31E2" w:rsidRDefault="00FE47D3"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three models </w:t>
      </w:r>
      <w:r w:rsidR="00A97349">
        <w:rPr>
          <w:rFonts w:ascii="Times New Roman" w:hAnsi="Times New Roman" w:cs="Times New Roman"/>
          <w:sz w:val="24"/>
          <w:szCs w:val="24"/>
        </w:rPr>
        <w:t xml:space="preserve">based on </w:t>
      </w:r>
      <w:proofErr w:type="spellStart"/>
      <w:r w:rsidR="00A97349">
        <w:rPr>
          <w:rFonts w:ascii="Times New Roman" w:hAnsi="Times New Roman" w:cs="Times New Roman"/>
          <w:sz w:val="24"/>
          <w:szCs w:val="24"/>
        </w:rPr>
        <w:t>SegNet</w:t>
      </w:r>
      <w:proofErr w:type="spellEnd"/>
      <w:r w:rsidR="00A97349">
        <w:rPr>
          <w:rFonts w:ascii="Times New Roman" w:hAnsi="Times New Roman" w:cs="Times New Roman"/>
          <w:sz w:val="24"/>
          <w:szCs w:val="24"/>
        </w:rPr>
        <w:t xml:space="preserve">, U-Net and </w:t>
      </w:r>
      <w:proofErr w:type="spellStart"/>
      <w:r w:rsidR="00A97349">
        <w:rPr>
          <w:rFonts w:ascii="Times New Roman" w:hAnsi="Times New Roman" w:cs="Times New Roman"/>
          <w:sz w:val="24"/>
          <w:szCs w:val="24"/>
        </w:rPr>
        <w:t>DenseNet</w:t>
      </w:r>
      <w:proofErr w:type="spellEnd"/>
      <w:r w:rsidR="00A97349">
        <w:rPr>
          <w:rFonts w:ascii="Times New Roman" w:hAnsi="Times New Roman" w:cs="Times New Roman"/>
          <w:sz w:val="24"/>
          <w:szCs w:val="24"/>
        </w:rPr>
        <w:t xml:space="preserve"> are trained on the train set for 50 epochs each. Each epoch attempts to fit each data in the train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p>
    <w:p w14:paraId="70655122" w14:textId="77777777" w:rsidR="001C132A" w:rsidRDefault="00F67210" w:rsidP="00F67210">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Results</w:t>
      </w:r>
    </w:p>
    <w:p w14:paraId="29CE50C3" w14:textId="72DE36A9" w:rsidR="007F0429" w:rsidRDefault="00CD0F30"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EE75B0">
        <w:rPr>
          <w:rFonts w:ascii="Times New Roman" w:hAnsi="Times New Roman" w:cs="Times New Roman"/>
          <w:sz w:val="24"/>
          <w:szCs w:val="24"/>
        </w:rPr>
        <w:t xml:space="preserve">three models based on </w:t>
      </w:r>
      <w:proofErr w:type="spellStart"/>
      <w:r w:rsidR="00EE75B0">
        <w:rPr>
          <w:rFonts w:ascii="Times New Roman" w:hAnsi="Times New Roman" w:cs="Times New Roman"/>
          <w:sz w:val="24"/>
          <w:szCs w:val="24"/>
        </w:rPr>
        <w:t>SegNet</w:t>
      </w:r>
      <w:proofErr w:type="spellEnd"/>
      <w:r w:rsidR="00EE75B0">
        <w:rPr>
          <w:rFonts w:ascii="Times New Roman" w:hAnsi="Times New Roman" w:cs="Times New Roman"/>
          <w:sz w:val="24"/>
          <w:szCs w:val="24"/>
        </w:rPr>
        <w:t xml:space="preserve">, U-Net and </w:t>
      </w:r>
      <w:proofErr w:type="spellStart"/>
      <w:r w:rsidR="00EE75B0">
        <w:rPr>
          <w:rFonts w:ascii="Times New Roman" w:hAnsi="Times New Roman" w:cs="Times New Roman"/>
          <w:sz w:val="24"/>
          <w:szCs w:val="24"/>
        </w:rPr>
        <w:t>DenseNet</w:t>
      </w:r>
      <w:proofErr w:type="spellEnd"/>
      <w:r w:rsidR="00EE75B0">
        <w:rPr>
          <w:rFonts w:ascii="Times New Roman" w:hAnsi="Times New Roman" w:cs="Times New Roman"/>
          <w:sz w:val="24"/>
          <w:szCs w:val="24"/>
        </w:rPr>
        <w:t xml:space="preserve"> were each trained on 3 pixel wide edges over 50 epochs. The accuracy of the model is cross-validated with the test dataset and is summarised in Table 1.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accuracy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F67210">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1980"/>
        <w:gridCol w:w="1984"/>
        <w:gridCol w:w="2127"/>
        <w:gridCol w:w="2925"/>
      </w:tblGrid>
      <w:tr w:rsidR="00515245" w14:paraId="7D8C38DA" w14:textId="7F71D68D" w:rsidTr="00137CD8">
        <w:tc>
          <w:tcPr>
            <w:tcW w:w="1980" w:type="dxa"/>
          </w:tcPr>
          <w:p w14:paraId="400403E7" w14:textId="482F45B4"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984" w:type="dxa"/>
          </w:tcPr>
          <w:p w14:paraId="75168F81" w14:textId="076E23E1"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2127" w:type="dxa"/>
          </w:tcPr>
          <w:p w14:paraId="4FC24007" w14:textId="57D1ABDF"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925" w:type="dxa"/>
          </w:tcPr>
          <w:p w14:paraId="4D40DB27" w14:textId="4C17FFEF" w:rsidR="00515245" w:rsidRPr="00515245" w:rsidRDefault="00515245" w:rsidP="00F67210">
            <w:pPr>
              <w:spacing w:line="480" w:lineRule="auto"/>
              <w:rPr>
                <w:rFonts w:ascii="Times New Roman" w:hAnsi="Times New Roman" w:cs="Times New Roman"/>
                <w:b/>
                <w:bCs/>
                <w:sz w:val="24"/>
                <w:szCs w:val="24"/>
              </w:rPr>
            </w:pPr>
            <w:commentRangeStart w:id="24"/>
            <w:r w:rsidRPr="00515245">
              <w:rPr>
                <w:rFonts w:ascii="Times New Roman" w:hAnsi="Times New Roman" w:cs="Times New Roman"/>
                <w:b/>
                <w:bCs/>
                <w:sz w:val="24"/>
                <w:szCs w:val="24"/>
              </w:rPr>
              <w:t xml:space="preserve">Parameters Size </w:t>
            </w:r>
            <w:commentRangeEnd w:id="24"/>
            <w:r w:rsidR="00573256">
              <w:rPr>
                <w:rStyle w:val="CommentReference"/>
              </w:rPr>
              <w:commentReference w:id="24"/>
            </w:r>
            <w:r w:rsidRPr="00515245">
              <w:rPr>
                <w:rFonts w:ascii="Times New Roman" w:hAnsi="Times New Roman" w:cs="Times New Roman"/>
                <w:b/>
                <w:bCs/>
                <w:sz w:val="24"/>
                <w:szCs w:val="24"/>
              </w:rPr>
              <w:t>(MB)</w:t>
            </w:r>
          </w:p>
        </w:tc>
      </w:tr>
      <w:tr w:rsidR="00515245" w14:paraId="76BA32A3" w14:textId="4C2451CA" w:rsidTr="00137CD8">
        <w:tc>
          <w:tcPr>
            <w:tcW w:w="1980" w:type="dxa"/>
          </w:tcPr>
          <w:p w14:paraId="076E001B" w14:textId="639B4B3A" w:rsidR="00515245" w:rsidRDefault="00515245" w:rsidP="00F67210">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p>
        </w:tc>
        <w:tc>
          <w:tcPr>
            <w:tcW w:w="1984" w:type="dxa"/>
          </w:tcPr>
          <w:p w14:paraId="2206B77E" w14:textId="13E5E58B"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2127" w:type="dxa"/>
          </w:tcPr>
          <w:p w14:paraId="4680C140" w14:textId="56464B2A" w:rsidR="00515245" w:rsidRDefault="007F0429" w:rsidP="00F67210">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925" w:type="dxa"/>
          </w:tcPr>
          <w:p w14:paraId="28629E6E" w14:textId="6A1F1BF7"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137CD8">
        <w:tc>
          <w:tcPr>
            <w:tcW w:w="1980" w:type="dxa"/>
          </w:tcPr>
          <w:p w14:paraId="60359D8F" w14:textId="07B05AA7"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984" w:type="dxa"/>
          </w:tcPr>
          <w:p w14:paraId="03EA6B04" w14:textId="401804F3"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2127" w:type="dxa"/>
          </w:tcPr>
          <w:p w14:paraId="2F1BFF55" w14:textId="755A8B99" w:rsidR="00515245" w:rsidRDefault="007F0429" w:rsidP="00F67210">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925" w:type="dxa"/>
          </w:tcPr>
          <w:p w14:paraId="35183E0F" w14:textId="54828B04"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137CD8">
        <w:tc>
          <w:tcPr>
            <w:tcW w:w="1980" w:type="dxa"/>
          </w:tcPr>
          <w:p w14:paraId="636DE335" w14:textId="7F99DC3B" w:rsidR="00515245" w:rsidRDefault="00515245" w:rsidP="00F67210">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p>
        </w:tc>
        <w:tc>
          <w:tcPr>
            <w:tcW w:w="1984" w:type="dxa"/>
          </w:tcPr>
          <w:p w14:paraId="09B24684" w14:textId="01EA0261"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2127" w:type="dxa"/>
          </w:tcPr>
          <w:p w14:paraId="257821BD" w14:textId="2B94535B" w:rsidR="00515245" w:rsidRDefault="007F0429" w:rsidP="00F67210">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925" w:type="dxa"/>
          </w:tcPr>
          <w:p w14:paraId="058026E7" w14:textId="601F226A"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137CD8">
        <w:tc>
          <w:tcPr>
            <w:tcW w:w="1980" w:type="dxa"/>
          </w:tcPr>
          <w:p w14:paraId="1E176DC7" w14:textId="21C2C317" w:rsidR="00137CD8" w:rsidRDefault="00137CD8" w:rsidP="00F67210">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984" w:type="dxa"/>
          </w:tcPr>
          <w:p w14:paraId="03DB3E2B" w14:textId="43EA6F8E" w:rsidR="00137CD8" w:rsidRDefault="00F179CE" w:rsidP="00F67210">
            <w:pPr>
              <w:spacing w:line="480" w:lineRule="auto"/>
              <w:rPr>
                <w:rFonts w:ascii="Times New Roman" w:hAnsi="Times New Roman" w:cs="Times New Roman"/>
                <w:sz w:val="24"/>
                <w:szCs w:val="24"/>
              </w:rPr>
            </w:pPr>
            <w:r>
              <w:rPr>
                <w:rFonts w:ascii="Times New Roman" w:hAnsi="Times New Roman" w:cs="Times New Roman"/>
                <w:sz w:val="24"/>
                <w:szCs w:val="24"/>
              </w:rPr>
              <w:t>0.0252</w:t>
            </w:r>
          </w:p>
        </w:tc>
        <w:tc>
          <w:tcPr>
            <w:tcW w:w="2127" w:type="dxa"/>
          </w:tcPr>
          <w:p w14:paraId="0CECA70E" w14:textId="13CA7812" w:rsidR="00137CD8" w:rsidRDefault="00F179CE" w:rsidP="00F67210">
            <w:pPr>
              <w:spacing w:line="480" w:lineRule="auto"/>
              <w:rPr>
                <w:rFonts w:ascii="Times New Roman" w:hAnsi="Times New Roman" w:cs="Times New Roman"/>
                <w:sz w:val="24"/>
                <w:szCs w:val="24"/>
              </w:rPr>
            </w:pPr>
            <w:r>
              <w:rPr>
                <w:rFonts w:ascii="Times New Roman" w:hAnsi="Times New Roman" w:cs="Times New Roman"/>
                <w:sz w:val="24"/>
                <w:szCs w:val="24"/>
              </w:rPr>
              <w:t>0.9998</w:t>
            </w:r>
          </w:p>
        </w:tc>
        <w:tc>
          <w:tcPr>
            <w:tcW w:w="2925" w:type="dxa"/>
          </w:tcPr>
          <w:p w14:paraId="6DD176BC" w14:textId="6F3CA2D5" w:rsidR="00137CD8" w:rsidRDefault="00F179CE" w:rsidP="00F67210">
            <w:pPr>
              <w:spacing w:line="480" w:lineRule="auto"/>
              <w:rPr>
                <w:rFonts w:ascii="Times New Roman" w:hAnsi="Times New Roman" w:cs="Times New Roman"/>
                <w:sz w:val="24"/>
                <w:szCs w:val="24"/>
              </w:rPr>
            </w:pPr>
            <w:r>
              <w:rPr>
                <w:rFonts w:ascii="Times New Roman" w:hAnsi="Times New Roman" w:cs="Times New Roman"/>
                <w:sz w:val="24"/>
                <w:szCs w:val="24"/>
              </w:rPr>
              <w:t>NIL</w:t>
            </w:r>
          </w:p>
        </w:tc>
      </w:tr>
    </w:tbl>
    <w:p w14:paraId="17566B0C" w14:textId="1337E006" w:rsidR="00F917AA" w:rsidRPr="00E81D3D" w:rsidRDefault="007F0429" w:rsidP="007F0429">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Table 1 – Summary of performance of various models</w:t>
      </w:r>
    </w:p>
    <w:p w14:paraId="12115BA8" w14:textId="222DAF6E" w:rsidR="00AB625A" w:rsidRDefault="00FD0484"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Evidently,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is the most lightweight model, but it is also the least accurate. On the other hand, </w:t>
      </w:r>
      <w:r w:rsidR="00C04764">
        <w:rPr>
          <w:rFonts w:ascii="Times New Roman" w:hAnsi="Times New Roman" w:cs="Times New Roman"/>
          <w:sz w:val="24"/>
          <w:szCs w:val="24"/>
        </w:rPr>
        <w:t>the transfer learning model based on FCN-RESNET101</w:t>
      </w:r>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w:t>
      </w:r>
      <w:commentRangeStart w:id="25"/>
      <w:r w:rsidR="00673324">
        <w:rPr>
          <w:rFonts w:ascii="Times New Roman" w:hAnsi="Times New Roman" w:cs="Times New Roman"/>
          <w:sz w:val="24"/>
          <w:szCs w:val="24"/>
        </w:rPr>
        <w:t xml:space="preserve">highest </w:t>
      </w:r>
      <w:commentRangeEnd w:id="25"/>
      <w:r w:rsidR="00573256">
        <w:rPr>
          <w:rStyle w:val="CommentReference"/>
        </w:rPr>
        <w:commentReference w:id="25"/>
      </w:r>
      <w:r w:rsidR="00673324">
        <w:rPr>
          <w:rFonts w:ascii="Times New Roman" w:hAnsi="Times New Roman" w:cs="Times New Roman"/>
          <w:sz w:val="24"/>
          <w:szCs w:val="24"/>
        </w:rPr>
        <w:t xml:space="preserve">in terms of both loss and accuracy, while U-Net is the most memory-intensive. Based on these results alone, it would seem the </w:t>
      </w:r>
      <w:r w:rsidR="00C04764">
        <w:rPr>
          <w:rFonts w:ascii="Times New Roman" w:hAnsi="Times New Roman" w:cs="Times New Roman"/>
          <w:sz w:val="24"/>
          <w:szCs w:val="24"/>
        </w:rPr>
        <w:t>transfer learning model ha</w:t>
      </w:r>
      <w:r w:rsidR="00673324">
        <w:rPr>
          <w:rFonts w:ascii="Times New Roman" w:hAnsi="Times New Roman" w:cs="Times New Roman"/>
          <w:sz w:val="24"/>
          <w:szCs w:val="24"/>
        </w:rPr>
        <w:t xml:space="preserve">s the </w:t>
      </w:r>
      <w:r w:rsidR="00C04764">
        <w:rPr>
          <w:rFonts w:ascii="Times New Roman" w:hAnsi="Times New Roman" w:cs="Times New Roman"/>
          <w:sz w:val="24"/>
          <w:szCs w:val="24"/>
        </w:rPr>
        <w:t>best performance</w:t>
      </w:r>
      <w:r w:rsidR="00673324">
        <w:rPr>
          <w:rFonts w:ascii="Times New Roman" w:hAnsi="Times New Roman" w:cs="Times New Roman"/>
          <w:sz w:val="24"/>
          <w:szCs w:val="24"/>
        </w:rPr>
        <w:t>. However,</w:t>
      </w:r>
      <w:r w:rsidR="003962E1">
        <w:rPr>
          <w:rFonts w:ascii="Times New Roman" w:hAnsi="Times New Roman" w:cs="Times New Roman"/>
          <w:sz w:val="24"/>
          <w:szCs w:val="24"/>
        </w:rPr>
        <w:t xml:space="preserve"> closer inspection at the visual output from the various models indicates that </w:t>
      </w:r>
      <w:commentRangeStart w:id="26"/>
      <w:r w:rsidR="00F7504F">
        <w:rPr>
          <w:rFonts w:ascii="Times New Roman" w:hAnsi="Times New Roman" w:cs="Times New Roman"/>
          <w:sz w:val="24"/>
          <w:szCs w:val="24"/>
        </w:rPr>
        <w:t xml:space="preserve">models that work well on paper may not be the best. </w:t>
      </w:r>
      <w:commentRangeEnd w:id="26"/>
      <w:r w:rsidR="00573256">
        <w:rPr>
          <w:rStyle w:val="CommentReference"/>
        </w:rPr>
        <w:commentReference w:id="26"/>
      </w:r>
      <w:r w:rsidR="00C04764">
        <w:rPr>
          <w:rFonts w:ascii="Times New Roman" w:hAnsi="Times New Roman" w:cs="Times New Roman"/>
          <w:sz w:val="24"/>
          <w:szCs w:val="24"/>
        </w:rPr>
        <w:t>As shown in Figure 1</w:t>
      </w:r>
      <w:r w:rsidR="004B7DC3">
        <w:rPr>
          <w:rFonts w:ascii="Times New Roman" w:hAnsi="Times New Roman" w:cs="Times New Roman"/>
          <w:sz w:val="24"/>
          <w:szCs w:val="24"/>
        </w:rPr>
        <w:t>3</w:t>
      </w:r>
      <w:r w:rsidR="00C04764">
        <w:rPr>
          <w:rFonts w:ascii="Times New Roman" w:hAnsi="Times New Roman" w:cs="Times New Roman"/>
          <w:sz w:val="24"/>
          <w:szCs w:val="24"/>
        </w:rPr>
        <w:t>, the output from the transfer learning</w:t>
      </w:r>
      <w:r w:rsidR="006768E5">
        <w:rPr>
          <w:rFonts w:ascii="Times New Roman" w:hAnsi="Times New Roman" w:cs="Times New Roman"/>
          <w:sz w:val="24"/>
          <w:szCs w:val="24"/>
        </w:rPr>
        <w:t xml:space="preserve"> M</w:t>
      </w:r>
      <w:r w:rsidR="00C04764">
        <w:rPr>
          <w:rFonts w:ascii="Times New Roman" w:hAnsi="Times New Roman" w:cs="Times New Roman"/>
          <w:sz w:val="24"/>
          <w:szCs w:val="24"/>
        </w:rPr>
        <w:t xml:space="preserve">odel does not contain any recognisable edges despite its stellar performance. In fact, </w:t>
      </w:r>
      <w:r w:rsidR="003962E1">
        <w:rPr>
          <w:rFonts w:ascii="Times New Roman" w:hAnsi="Times New Roman" w:cs="Times New Roman"/>
          <w:sz w:val="24"/>
          <w:szCs w:val="24"/>
        </w:rPr>
        <w:t xml:space="preserve">U-Net </w:t>
      </w:r>
      <w:r w:rsidR="00C04764">
        <w:rPr>
          <w:rFonts w:ascii="Times New Roman" w:hAnsi="Times New Roman" w:cs="Times New Roman"/>
          <w:sz w:val="24"/>
          <w:szCs w:val="24"/>
        </w:rPr>
        <w:t>has the best performance in</w:t>
      </w:r>
      <w:r w:rsidR="00BD0815">
        <w:rPr>
          <w:rFonts w:ascii="Times New Roman" w:hAnsi="Times New Roman" w:cs="Times New Roman"/>
          <w:sz w:val="24"/>
          <w:szCs w:val="24"/>
        </w:rPr>
        <w:t xml:space="preserve"> identifying relevant structural edges</w:t>
      </w:r>
      <w:r w:rsidR="00C04764">
        <w:rPr>
          <w:rFonts w:ascii="Times New Roman" w:hAnsi="Times New Roman" w:cs="Times New Roman"/>
          <w:sz w:val="24"/>
          <w:szCs w:val="24"/>
        </w:rPr>
        <w:t xml:space="preserve">. </w:t>
      </w:r>
    </w:p>
    <w:p w14:paraId="7FA0F57A" w14:textId="77777777" w:rsidR="00AB625A" w:rsidRDefault="00AB625A" w:rsidP="00F67210">
      <w:pPr>
        <w:spacing w:line="480" w:lineRule="auto"/>
        <w:rPr>
          <w:rFonts w:ascii="Times New Roman" w:hAnsi="Times New Roman" w:cs="Times New Roman"/>
          <w:sz w:val="24"/>
          <w:szCs w:val="24"/>
        </w:rPr>
      </w:pPr>
    </w:p>
    <w:p w14:paraId="6BB82D64" w14:textId="77777777" w:rsidR="00AB625A" w:rsidRDefault="00AB625A">
      <w:pPr>
        <w:rPr>
          <w:rFonts w:ascii="Times New Roman" w:hAnsi="Times New Roman" w:cs="Times New Roman"/>
          <w:sz w:val="24"/>
          <w:szCs w:val="24"/>
        </w:rPr>
      </w:pPr>
      <w:r>
        <w:rPr>
          <w:rFonts w:ascii="Times New Roman" w:hAnsi="Times New Roman" w:cs="Times New Roman"/>
          <w:sz w:val="24"/>
          <w:szCs w:val="24"/>
        </w:rPr>
        <w:br w:type="page"/>
      </w:r>
    </w:p>
    <w:p w14:paraId="16D498A8" w14:textId="1F6BB8C6" w:rsidR="00F67210" w:rsidRPr="00F67210" w:rsidRDefault="00AB625A" w:rsidP="00F67210">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98176" behindDoc="0" locked="0" layoutInCell="1" allowOverlap="1" wp14:anchorId="31BCAD9C" wp14:editId="18A9ABD8">
                <wp:simplePos x="0" y="0"/>
                <wp:positionH relativeFrom="margin">
                  <wp:align>left</wp:align>
                </wp:positionH>
                <wp:positionV relativeFrom="paragraph">
                  <wp:posOffset>0</wp:posOffset>
                </wp:positionV>
                <wp:extent cx="5661660" cy="8422640"/>
                <wp:effectExtent l="0" t="0" r="0" b="0"/>
                <wp:wrapTopAndBottom/>
                <wp:docPr id="277" name="Group 277"/>
                <wp:cNvGraphicFramePr/>
                <a:graphic xmlns:a="http://schemas.openxmlformats.org/drawingml/2006/main">
                  <a:graphicData uri="http://schemas.microsoft.com/office/word/2010/wordprocessingGroup">
                    <wpg:wgp>
                      <wpg:cNvGrpSpPr/>
                      <wpg:grpSpPr>
                        <a:xfrm>
                          <a:off x="0" y="0"/>
                          <a:ext cx="5661660" cy="8422641"/>
                          <a:chOff x="0" y="1"/>
                          <a:chExt cx="5661660" cy="8423302"/>
                        </a:xfrm>
                      </wpg:grpSpPr>
                      <wpg:grpSp>
                        <wpg:cNvPr id="275" name="Group 275"/>
                        <wpg:cNvGrpSpPr/>
                        <wpg:grpSpPr>
                          <a:xfrm>
                            <a:off x="0" y="1"/>
                            <a:ext cx="5638800" cy="8423302"/>
                            <a:chOff x="-15240" y="-960295"/>
                            <a:chExt cx="5638800" cy="8426594"/>
                          </a:xfrm>
                        </wpg:grpSpPr>
                        <wps:wsp>
                          <wps:cNvPr id="267" name="Text Box 2"/>
                          <wps:cNvSpPr txBox="1">
                            <a:spLocks noChangeArrowheads="1"/>
                          </wps:cNvSpPr>
                          <wps:spPr bwMode="auto">
                            <a:xfrm>
                              <a:off x="848327" y="7083115"/>
                              <a:ext cx="3903087" cy="383184"/>
                            </a:xfrm>
                            <a:prstGeom prst="rect">
                              <a:avLst/>
                            </a:prstGeom>
                            <a:noFill/>
                            <a:ln w="9525">
                              <a:noFill/>
                              <a:miter lim="800000"/>
                              <a:headEnd/>
                              <a:tailEnd/>
                            </a:ln>
                          </wps:spPr>
                          <wps:txbx>
                            <w:txbxContent>
                              <w:p w14:paraId="5414EFAF" w14:textId="6E1E8DB0" w:rsidR="00FD0484" w:rsidRPr="008330AB" w:rsidRDefault="00FD04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sidR="00AD055C">
                                  <w:rPr>
                                    <w:rFonts w:ascii="Times New Roman" w:hAnsi="Times New Roman" w:cs="Times New Roman"/>
                                    <w:i/>
                                    <w:iCs/>
                                    <w:sz w:val="24"/>
                                    <w:szCs w:val="24"/>
                                  </w:rPr>
                                  <w:t>1</w:t>
                                </w:r>
                                <w:r w:rsidR="004B7DC3">
                                  <w:rPr>
                                    <w:rFonts w:ascii="Times New Roman" w:hAnsi="Times New Roman" w:cs="Times New Roman"/>
                                    <w:i/>
                                    <w:iCs/>
                                    <w:sz w:val="24"/>
                                    <w:szCs w:val="24"/>
                                  </w:rPr>
                                  <w:t>3</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w:t>
                                </w:r>
                                <w:r w:rsidR="00063426">
                                  <w:rPr>
                                    <w:rFonts w:ascii="Times New Roman" w:hAnsi="Times New Roman" w:cs="Times New Roman"/>
                                    <w:i/>
                                    <w:iCs/>
                                    <w:sz w:val="24"/>
                                    <w:szCs w:val="24"/>
                                  </w:rPr>
                                  <w:t>s</w:t>
                                </w:r>
                                <w:r>
                                  <w:rPr>
                                    <w:rFonts w:ascii="Times New Roman" w:hAnsi="Times New Roman" w:cs="Times New Roman"/>
                                    <w:i/>
                                    <w:iCs/>
                                    <w:sz w:val="24"/>
                                    <w:szCs w:val="24"/>
                                  </w:rPr>
                                  <w:t xml:space="preserve"> from various models</w:t>
                                </w:r>
                              </w:p>
                            </w:txbxContent>
                          </wps:txbx>
                          <wps:bodyPr rot="0" vert="horz" wrap="square" lIns="91440" tIns="45720" rIns="91440" bIns="45720" anchor="t" anchorCtr="0">
                            <a:noAutofit/>
                          </wps:bodyPr>
                        </wps:wsp>
                        <pic:pic xmlns:pic="http://schemas.openxmlformats.org/drawingml/2006/picture">
                          <pic:nvPicPr>
                            <pic:cNvPr id="274" name="Picture 27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5240" y="-960295"/>
                              <a:ext cx="5638800" cy="3780858"/>
                            </a:xfrm>
                            <a:prstGeom prst="rect">
                              <a:avLst/>
                            </a:prstGeom>
                          </pic:spPr>
                        </pic:pic>
                      </wpg:grpSp>
                      <pic:pic xmlns:pic="http://schemas.openxmlformats.org/drawingml/2006/picture">
                        <pic:nvPicPr>
                          <pic:cNvPr id="276" name="Picture 27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2860" y="4191013"/>
                            <a:ext cx="5638800" cy="38483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BCAD9C" id="Group 277" o:spid="_x0000_s1074" style="position:absolute;margin-left:0;margin-top:0;width:445.8pt;height:663.2pt;z-index:251698176;mso-position-horizontal:left;mso-position-horizontal-relative:margin;mso-width-relative:margin;mso-height-relative:margin" coordorigin="" coordsize="56616,84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">
                <v:group id="Group 275" o:spid="_x0000_s1075" style="position:absolute;width:56388;height:84233" coordorigin="-152,-9602" coordsize="56388,8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_x0000_s1076" type="#_x0000_t202" style="position:absolute;left:8483;top:70831;width:39031;height: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6E1E8DB0" w:rsidR="00FD0484" w:rsidRPr="008330AB" w:rsidRDefault="00FD04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sidR="00AD055C">
                            <w:rPr>
                              <w:rFonts w:ascii="Times New Roman" w:hAnsi="Times New Roman" w:cs="Times New Roman"/>
                              <w:i/>
                              <w:iCs/>
                              <w:sz w:val="24"/>
                              <w:szCs w:val="24"/>
                            </w:rPr>
                            <w:t>1</w:t>
                          </w:r>
                          <w:r w:rsidR="004B7DC3">
                            <w:rPr>
                              <w:rFonts w:ascii="Times New Roman" w:hAnsi="Times New Roman" w:cs="Times New Roman"/>
                              <w:i/>
                              <w:iCs/>
                              <w:sz w:val="24"/>
                              <w:szCs w:val="24"/>
                            </w:rPr>
                            <w:t>3</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w:t>
                          </w:r>
                          <w:r w:rsidR="00063426">
                            <w:rPr>
                              <w:rFonts w:ascii="Times New Roman" w:hAnsi="Times New Roman" w:cs="Times New Roman"/>
                              <w:i/>
                              <w:iCs/>
                              <w:sz w:val="24"/>
                              <w:szCs w:val="24"/>
                            </w:rPr>
                            <w:t>s</w:t>
                          </w:r>
                          <w:r>
                            <w:rPr>
                              <w:rFonts w:ascii="Times New Roman" w:hAnsi="Times New Roman" w:cs="Times New Roman"/>
                              <w:i/>
                              <w:iCs/>
                              <w:sz w:val="24"/>
                              <w:szCs w:val="24"/>
                            </w:rPr>
                            <w:t xml:space="preserve"> from various models</w:t>
                          </w:r>
                        </w:p>
                      </w:txbxContent>
                    </v:textbox>
                  </v:shape>
                  <v:shape id="Picture 274" o:spid="_x0000_s1077" type="#_x0000_t75" style="position:absolute;left:-152;top:-9602;width:56387;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">
                    <v:imagedata r:id="rId54" o:title=""/>
                  </v:shape>
                </v:group>
                <v:shape id="Picture 276" o:spid="_x0000_s1078" type="#_x0000_t75" style="position:absolute;left:228;top:41910;width:56388;height:3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">
                  <v:imagedata r:id="rId55" o:title=""/>
                </v:shape>
                <w10:wrap type="topAndBottom" anchorx="margin"/>
              </v:group>
            </w:pict>
          </mc:Fallback>
        </mc:AlternateContent>
      </w:r>
      <w:r w:rsidR="00CC12FF" w:rsidRPr="00CC12FF">
        <w:rPr>
          <w:noProof/>
        </w:rPr>
        <w:t xml:space="preserve"> </w:t>
      </w:r>
    </w:p>
    <w:p w14:paraId="40060B6F" w14:textId="3B4500E6" w:rsidR="00AB625A" w:rsidRDefault="00AB625A" w:rsidP="00FF5ACB">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83840" behindDoc="0" locked="0" layoutInCell="1" allowOverlap="1" wp14:anchorId="2EDE1CE0" wp14:editId="403248FF">
                <wp:simplePos x="0" y="0"/>
                <wp:positionH relativeFrom="margin">
                  <wp:align>left</wp:align>
                </wp:positionH>
                <wp:positionV relativeFrom="paragraph">
                  <wp:posOffset>307340</wp:posOffset>
                </wp:positionV>
                <wp:extent cx="5731510" cy="4667460"/>
                <wp:effectExtent l="0" t="0" r="2540" b="0"/>
                <wp:wrapTopAndBottom/>
                <wp:docPr id="12" name="Group 12"/>
                <wp:cNvGraphicFramePr/>
                <a:graphic xmlns:a="http://schemas.openxmlformats.org/drawingml/2006/main">
                  <a:graphicData uri="http://schemas.microsoft.com/office/word/2010/wordprocessingGroup">
                    <wpg:wgp>
                      <wpg:cNvGrpSpPr/>
                      <wpg:grpSpPr>
                        <a:xfrm>
                          <a:off x="0" y="0"/>
                          <a:ext cx="5731510" cy="4667460"/>
                          <a:chOff x="0" y="0"/>
                          <a:chExt cx="5731510" cy="4667460"/>
                        </a:xfrm>
                      </wpg:grpSpPr>
                      <wps:wsp>
                        <wps:cNvPr id="29" name="Text Box 2"/>
                        <wps:cNvSpPr txBox="1">
                          <a:spLocks noChangeArrowheads="1"/>
                        </wps:cNvSpPr>
                        <wps:spPr bwMode="auto">
                          <a:xfrm>
                            <a:off x="1397000" y="4275666"/>
                            <a:ext cx="2949574" cy="391794"/>
                          </a:xfrm>
                          <a:prstGeom prst="rect">
                            <a:avLst/>
                          </a:prstGeom>
                          <a:noFill/>
                          <a:ln w="9525">
                            <a:noFill/>
                            <a:miter lim="800000"/>
                            <a:headEnd/>
                            <a:tailEnd/>
                          </a:ln>
                        </wps:spPr>
                        <wps:txbx>
                          <w:txbxContent>
                            <w:p w14:paraId="7EBFED83" w14:textId="42E92920" w:rsidR="00497A63" w:rsidRPr="00873330" w:rsidRDefault="00497A63"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002A18">
                                <w:rPr>
                                  <w:rFonts w:ascii="Times New Roman" w:hAnsi="Times New Roman" w:cs="Times New Roman"/>
                                  <w:i/>
                                  <w:iCs/>
                                  <w:sz w:val="24"/>
                                  <w:szCs w:val="24"/>
                                </w:rPr>
                                <w:t>1</w:t>
                              </w:r>
                              <w:r w:rsidR="00E53A0F">
                                <w:rPr>
                                  <w:rFonts w:ascii="Times New Roman" w:hAnsi="Times New Roman" w:cs="Times New Roman"/>
                                  <w:i/>
                                  <w:iCs/>
                                  <w:sz w:val="24"/>
                                  <w:szCs w:val="24"/>
                                </w:rPr>
                                <w:t>4</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11" name="Picture 1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1510" cy="4247515"/>
                          </a:xfrm>
                          <a:prstGeom prst="rect">
                            <a:avLst/>
                          </a:prstGeom>
                        </pic:spPr>
                      </pic:pic>
                    </wpg:wgp>
                  </a:graphicData>
                </a:graphic>
              </wp:anchor>
            </w:drawing>
          </mc:Choice>
          <mc:Fallback>
            <w:pict>
              <v:group w14:anchorId="2EDE1CE0" id="Group 12" o:spid="_x0000_s1079" style="position:absolute;margin-left:0;margin-top:24.2pt;width:451.3pt;height:367.5pt;z-index:251683840;mso-position-horizontal:left;mso-position-horizontal-relative:margin" coordsize="57315,4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">
                <v:shape id="_x0000_s1080" type="#_x0000_t202" style="position:absolute;left:13970;top:42756;width:29495;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42E92920" w:rsidR="00497A63" w:rsidRPr="00873330" w:rsidRDefault="00497A63"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002A18">
                          <w:rPr>
                            <w:rFonts w:ascii="Times New Roman" w:hAnsi="Times New Roman" w:cs="Times New Roman"/>
                            <w:i/>
                            <w:iCs/>
                            <w:sz w:val="24"/>
                            <w:szCs w:val="24"/>
                          </w:rPr>
                          <w:t>1</w:t>
                        </w:r>
                        <w:r w:rsidR="00E53A0F">
                          <w:rPr>
                            <w:rFonts w:ascii="Times New Roman" w:hAnsi="Times New Roman" w:cs="Times New Roman"/>
                            <w:i/>
                            <w:iCs/>
                            <w:sz w:val="24"/>
                            <w:szCs w:val="24"/>
                          </w:rPr>
                          <w:t>4</w:t>
                        </w:r>
                        <w:r w:rsidRPr="00873330">
                          <w:rPr>
                            <w:rFonts w:ascii="Times New Roman" w:hAnsi="Times New Roman" w:cs="Times New Roman"/>
                            <w:i/>
                            <w:iCs/>
                            <w:sz w:val="24"/>
                            <w:szCs w:val="24"/>
                          </w:rPr>
                          <w:t xml:space="preserve"> – Summary of model architecture</w:t>
                        </w:r>
                      </w:p>
                    </w:txbxContent>
                  </v:textbox>
                </v:shape>
                <v:shape id="Picture 11" o:spid="_x0000_s1081" type="#_x0000_t75" style="position:absolute;width:57315;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">
                  <v:imagedata r:id="rId57" o:title=""/>
                </v:shape>
                <w10:wrap type="topAndBottom" anchorx="margin"/>
              </v:group>
            </w:pict>
          </mc:Fallback>
        </mc:AlternateContent>
      </w:r>
      <w:r>
        <w:rPr>
          <w:rFonts w:ascii="Times New Roman" w:hAnsi="Times New Roman" w:cs="Times New Roman"/>
          <w:sz w:val="24"/>
          <w:szCs w:val="24"/>
        </w:rPr>
        <w:t>As such, the final model based on U-Net that was used is summarised in Figure 13:</w:t>
      </w:r>
    </w:p>
    <w:p w14:paraId="594D67E0" w14:textId="3D441B62" w:rsidR="00FF5ACB" w:rsidRPr="002F4B7B" w:rsidRDefault="00FF5ACB" w:rsidP="00373FB3">
      <w:pPr>
        <w:spacing w:line="480" w:lineRule="auto"/>
        <w:rPr>
          <w:rFonts w:ascii="Times New Roman" w:hAnsi="Times New Roman" w:cs="Times New Roman"/>
          <w:sz w:val="24"/>
          <w:szCs w:val="24"/>
          <w:lang w:val="en-US"/>
        </w:rPr>
      </w:pPr>
      <w:r>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E1437B">
        <w:rPr>
          <w:rFonts w:ascii="Times New Roman" w:hAnsi="Times New Roman" w:cs="Times New Roman"/>
          <w:sz w:val="24"/>
          <w:szCs w:val="24"/>
          <w:lang w:val="en-US"/>
        </w:rPr>
        <w:t>After training, the output of the model is processed using a</w:t>
      </w:r>
      <w:r w:rsidR="00962BE1">
        <w:rPr>
          <w:rFonts w:ascii="Times New Roman" w:hAnsi="Times New Roman" w:cs="Times New Roman"/>
          <w:sz w:val="24"/>
          <w:szCs w:val="24"/>
        </w:rPr>
        <w:t xml:space="preserve"> threshold value </w:t>
      </w:r>
      <w:r w:rsidR="00E1437B">
        <w:rPr>
          <w:rFonts w:ascii="Times New Roman" w:hAnsi="Times New Roman" w:cs="Times New Roman"/>
          <w:sz w:val="24"/>
          <w:szCs w:val="24"/>
        </w:rPr>
        <w:t>of</w:t>
      </w:r>
      <w:r w:rsidR="00962BE1">
        <w:rPr>
          <w:rFonts w:ascii="Times New Roman" w:hAnsi="Times New Roman" w:cs="Times New Roman"/>
          <w:sz w:val="24"/>
          <w:szCs w:val="24"/>
        </w:rPr>
        <w:t xml:space="preserve"> 0.5 to classify each pixel as either 0 or 1</w:t>
      </w:r>
      <w:r w:rsidR="00E1437B">
        <w:rPr>
          <w:rFonts w:ascii="Times New Roman" w:hAnsi="Times New Roman" w:cs="Times New Roman"/>
          <w:sz w:val="24"/>
          <w:szCs w:val="24"/>
        </w:rPr>
        <w:t xml:space="preserve">. </w:t>
      </w:r>
      <w:r w:rsidR="00E979FA">
        <w:rPr>
          <w:rFonts w:ascii="Times New Roman" w:hAnsi="Times New Roman" w:cs="Times New Roman"/>
          <w:sz w:val="24"/>
          <w:szCs w:val="24"/>
          <w:lang w:val="en-US"/>
        </w:rPr>
        <w:t>Some sample</w:t>
      </w:r>
      <w:r w:rsidR="00624DFD">
        <w:rPr>
          <w:rFonts w:ascii="Times New Roman" w:hAnsi="Times New Roman" w:cs="Times New Roman"/>
          <w:sz w:val="24"/>
          <w:szCs w:val="24"/>
          <w:lang w:val="en-US"/>
        </w:rPr>
        <w:t xml:space="preserve"> results from testing </w:t>
      </w:r>
      <w:r w:rsidR="00D24FD1">
        <w:rPr>
          <w:rFonts w:ascii="Times New Roman" w:hAnsi="Times New Roman" w:cs="Times New Roman"/>
          <w:sz w:val="24"/>
          <w:szCs w:val="24"/>
          <w:lang w:val="en-US"/>
        </w:rPr>
        <w:t>the 1-pixel, 3-pixel and heatmap edges</w:t>
      </w:r>
      <w:r w:rsidR="00624DFD">
        <w:rPr>
          <w:rFonts w:ascii="Times New Roman" w:hAnsi="Times New Roman" w:cs="Times New Roman"/>
          <w:sz w:val="24"/>
          <w:szCs w:val="24"/>
          <w:lang w:val="en-US"/>
        </w:rPr>
        <w:t xml:space="preserve"> on</w:t>
      </w:r>
      <w:r w:rsidR="002F4B7B">
        <w:rPr>
          <w:rFonts w:ascii="Times New Roman" w:hAnsi="Times New Roman" w:cs="Times New Roman"/>
          <w:sz w:val="24"/>
          <w:szCs w:val="24"/>
          <w:lang w:val="en-US"/>
        </w:rPr>
        <w:t xml:space="preserve"> </w:t>
      </w:r>
      <w:r w:rsidR="00D24FD1">
        <w:rPr>
          <w:rFonts w:ascii="Times New Roman" w:hAnsi="Times New Roman" w:cs="Times New Roman"/>
          <w:sz w:val="24"/>
          <w:szCs w:val="24"/>
          <w:lang w:val="en-US"/>
        </w:rPr>
        <w:t xml:space="preserve">the </w:t>
      </w:r>
      <w:r w:rsidR="00624DFD">
        <w:rPr>
          <w:rFonts w:ascii="Times New Roman" w:hAnsi="Times New Roman" w:cs="Times New Roman"/>
          <w:sz w:val="24"/>
          <w:szCs w:val="24"/>
          <w:lang w:val="en-US"/>
        </w:rPr>
        <w:t xml:space="preserve">U-Net </w:t>
      </w:r>
      <w:r w:rsidR="00D24FD1">
        <w:rPr>
          <w:rFonts w:ascii="Times New Roman" w:hAnsi="Times New Roman" w:cs="Times New Roman"/>
          <w:sz w:val="24"/>
          <w:szCs w:val="24"/>
          <w:lang w:val="en-US"/>
        </w:rPr>
        <w:t xml:space="preserve">model </w:t>
      </w:r>
      <w:r w:rsidR="00624DFD">
        <w:rPr>
          <w:rFonts w:ascii="Times New Roman" w:hAnsi="Times New Roman" w:cs="Times New Roman"/>
          <w:sz w:val="24"/>
          <w:szCs w:val="24"/>
          <w:lang w:val="en-US"/>
        </w:rPr>
        <w:t xml:space="preserve">is </w:t>
      </w:r>
      <w:r w:rsidR="00E979FA">
        <w:rPr>
          <w:rFonts w:ascii="Times New Roman" w:hAnsi="Times New Roman" w:cs="Times New Roman"/>
          <w:sz w:val="24"/>
          <w:szCs w:val="24"/>
          <w:lang w:val="en-US"/>
        </w:rPr>
        <w:t>shown</w:t>
      </w:r>
      <w:r w:rsidR="00624DFD">
        <w:rPr>
          <w:rFonts w:ascii="Times New Roman" w:hAnsi="Times New Roman" w:cs="Times New Roman"/>
          <w:sz w:val="24"/>
          <w:szCs w:val="24"/>
          <w:lang w:val="en-US"/>
        </w:rPr>
        <w:t xml:space="preserve"> in Figure </w:t>
      </w:r>
      <w:r w:rsidR="00F10340">
        <w:rPr>
          <w:rFonts w:ascii="Times New Roman" w:hAnsi="Times New Roman" w:cs="Times New Roman"/>
          <w:sz w:val="24"/>
          <w:szCs w:val="24"/>
          <w:lang w:val="en-US"/>
        </w:rPr>
        <w:t>1</w:t>
      </w:r>
      <w:r w:rsidR="00E1437B">
        <w:rPr>
          <w:rFonts w:ascii="Times New Roman" w:hAnsi="Times New Roman" w:cs="Times New Roman"/>
          <w:sz w:val="24"/>
          <w:szCs w:val="24"/>
          <w:lang w:val="en-US"/>
        </w:rPr>
        <w:t>5</w:t>
      </w:r>
      <w:r w:rsidR="00624DFD">
        <w:rPr>
          <w:rFonts w:ascii="Times New Roman" w:hAnsi="Times New Roman" w:cs="Times New Roman"/>
          <w:sz w:val="24"/>
          <w:szCs w:val="24"/>
          <w:lang w:val="en-US"/>
        </w:rPr>
        <w:t>.</w:t>
      </w:r>
      <w:r w:rsidR="00E53A0F">
        <w:rPr>
          <w:rFonts w:ascii="Times New Roman" w:hAnsi="Times New Roman" w:cs="Times New Roman"/>
          <w:sz w:val="24"/>
          <w:szCs w:val="24"/>
          <w:lang w:val="en-US"/>
        </w:rPr>
        <w:t xml:space="preserve"> </w:t>
      </w:r>
      <w:r w:rsidR="000E2F5E">
        <w:rPr>
          <w:rFonts w:ascii="Times New Roman" w:hAnsi="Times New Roman" w:cs="Times New Roman"/>
          <w:sz w:val="24"/>
          <w:szCs w:val="24"/>
          <w:lang w:val="en-US"/>
        </w:rPr>
        <w:t>From the</w:t>
      </w:r>
      <w:r w:rsidR="00E2617E">
        <w:rPr>
          <w:rFonts w:ascii="Times New Roman" w:hAnsi="Times New Roman" w:cs="Times New Roman"/>
          <w:sz w:val="24"/>
          <w:szCs w:val="24"/>
          <w:lang w:val="en-US"/>
        </w:rPr>
        <w:t>se</w:t>
      </w:r>
      <w:r w:rsidR="000E2F5E">
        <w:rPr>
          <w:rFonts w:ascii="Times New Roman" w:hAnsi="Times New Roman" w:cs="Times New Roman"/>
          <w:sz w:val="24"/>
          <w:szCs w:val="24"/>
          <w:lang w:val="en-US"/>
        </w:rPr>
        <w:t xml:space="preserve"> results, </w:t>
      </w:r>
      <w:r w:rsidR="00E979FA">
        <w:rPr>
          <w:rFonts w:ascii="Times New Roman" w:hAnsi="Times New Roman" w:cs="Times New Roman"/>
          <w:sz w:val="24"/>
          <w:szCs w:val="24"/>
          <w:lang w:val="en-US"/>
        </w:rPr>
        <w:t xml:space="preserve">it is determined that the model trained on 1-pixel edges has the best performance. </w:t>
      </w:r>
    </w:p>
    <w:p w14:paraId="3038436A" w14:textId="70431930" w:rsidR="00D24FD1" w:rsidRPr="00995B07" w:rsidRDefault="00D24FD1" w:rsidP="00D026F6">
      <w:pPr>
        <w:spacing w:line="480" w:lineRule="auto"/>
        <w:rPr>
          <w:rFonts w:ascii="Times New Roman" w:hAnsi="Times New Roman" w:cs="Times New Roman"/>
          <w:b/>
          <w:bCs/>
          <w:sz w:val="24"/>
          <w:szCs w:val="24"/>
          <w:lang w:val="en-US"/>
        </w:rPr>
      </w:pPr>
    </w:p>
    <w:p w14:paraId="5EC14A7E" w14:textId="173B063A" w:rsidR="0037674F" w:rsidRDefault="0037674F" w:rsidP="00D026F6">
      <w:pPr>
        <w:spacing w:line="480" w:lineRule="auto"/>
        <w:rPr>
          <w:rFonts w:ascii="Times New Roman" w:hAnsi="Times New Roman" w:cs="Times New Roman"/>
          <w:sz w:val="24"/>
          <w:szCs w:val="24"/>
        </w:rPr>
      </w:pPr>
    </w:p>
    <w:p w14:paraId="6DE3E7B7" w14:textId="77777777" w:rsidR="00373FB3" w:rsidRDefault="00373FB3" w:rsidP="00D026F6">
      <w:pPr>
        <w:spacing w:line="480" w:lineRule="auto"/>
        <w:rPr>
          <w:rFonts w:ascii="Times New Roman" w:hAnsi="Times New Roman" w:cs="Times New Roman"/>
          <w:b/>
          <w:bCs/>
          <w:sz w:val="24"/>
          <w:szCs w:val="24"/>
        </w:rPr>
      </w:pPr>
    </w:p>
    <w:p w14:paraId="5B3D4A7E" w14:textId="77777777" w:rsidR="00373FB3" w:rsidRDefault="00373FB3" w:rsidP="00373FB3">
      <w:pPr>
        <w:spacing w:line="480" w:lineRule="auto"/>
        <w:rPr>
          <w:rFonts w:ascii="Times New Roman" w:hAnsi="Times New Roman" w:cs="Times New Roman"/>
          <w:sz w:val="24"/>
          <w:szCs w:val="24"/>
          <w:lang w:val="en-US"/>
        </w:rPr>
      </w:pPr>
    </w:p>
    <w:p w14:paraId="2610F387" w14:textId="77777777" w:rsidR="00373FB3" w:rsidRDefault="00373FB3" w:rsidP="00373FB3">
      <w:pPr>
        <w:spacing w:line="480" w:lineRule="auto"/>
        <w:rPr>
          <w:rFonts w:ascii="Times New Roman" w:hAnsi="Times New Roman" w:cs="Times New Roman"/>
          <w:sz w:val="24"/>
          <w:szCs w:val="24"/>
          <w:lang w:val="en-US"/>
        </w:rPr>
      </w:pPr>
    </w:p>
    <w:p w14:paraId="5DA22E51" w14:textId="24342F64" w:rsidR="00373FB3" w:rsidRDefault="0037674F" w:rsidP="00373FB3">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710464" behindDoc="0" locked="0" layoutInCell="1" allowOverlap="1" wp14:anchorId="669739F4" wp14:editId="64273C12">
                <wp:simplePos x="0" y="0"/>
                <wp:positionH relativeFrom="margin">
                  <wp:align>center</wp:align>
                </wp:positionH>
                <wp:positionV relativeFrom="paragraph">
                  <wp:posOffset>0</wp:posOffset>
                </wp:positionV>
                <wp:extent cx="5471160" cy="6614160"/>
                <wp:effectExtent l="0" t="0" r="0" b="0"/>
                <wp:wrapTopAndBottom/>
                <wp:docPr id="283" name="Group 283"/>
                <wp:cNvGraphicFramePr/>
                <a:graphic xmlns:a="http://schemas.openxmlformats.org/drawingml/2006/main">
                  <a:graphicData uri="http://schemas.microsoft.com/office/word/2010/wordprocessingGroup">
                    <wpg:wgp>
                      <wpg:cNvGrpSpPr/>
                      <wpg:grpSpPr>
                        <a:xfrm>
                          <a:off x="0" y="0"/>
                          <a:ext cx="5471160" cy="6614160"/>
                          <a:chOff x="129540" y="0"/>
                          <a:chExt cx="5471160" cy="6614782"/>
                        </a:xfrm>
                      </wpg:grpSpPr>
                      <wpg:grpSp>
                        <wpg:cNvPr id="281" name="Group 281"/>
                        <wpg:cNvGrpSpPr/>
                        <wpg:grpSpPr>
                          <a:xfrm>
                            <a:off x="129540" y="0"/>
                            <a:ext cx="5471160" cy="6176645"/>
                            <a:chOff x="0" y="0"/>
                            <a:chExt cx="5471160" cy="6176645"/>
                          </a:xfrm>
                        </wpg:grpSpPr>
                        <pic:pic xmlns:pic="http://schemas.openxmlformats.org/drawingml/2006/picture">
                          <pic:nvPicPr>
                            <pic:cNvPr id="280" name="Picture 28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60020" y="3208020"/>
                              <a:ext cx="5311140" cy="2968625"/>
                            </a:xfrm>
                            <a:prstGeom prst="rect">
                              <a:avLst/>
                            </a:prstGeom>
                          </pic:spPr>
                        </pic:pic>
                        <pic:pic xmlns:pic="http://schemas.openxmlformats.org/drawingml/2006/picture">
                          <pic:nvPicPr>
                            <pic:cNvPr id="279" name="Picture 27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11140" cy="2842260"/>
                            </a:xfrm>
                            <a:prstGeom prst="rect">
                              <a:avLst/>
                            </a:prstGeom>
                          </pic:spPr>
                        </pic:pic>
                      </wpg:grpSp>
                      <wps:wsp>
                        <wps:cNvPr id="282" name="Text Box 2"/>
                        <wps:cNvSpPr txBox="1">
                          <a:spLocks noChangeArrowheads="1"/>
                        </wps:cNvSpPr>
                        <wps:spPr bwMode="auto">
                          <a:xfrm>
                            <a:off x="1097280" y="6179822"/>
                            <a:ext cx="3543300" cy="434960"/>
                          </a:xfrm>
                          <a:prstGeom prst="rect">
                            <a:avLst/>
                          </a:prstGeom>
                          <a:noFill/>
                          <a:ln w="9525">
                            <a:noFill/>
                            <a:miter lim="800000"/>
                            <a:headEnd/>
                            <a:tailEnd/>
                          </a:ln>
                        </wps:spPr>
                        <wps:txbx>
                          <w:txbxContent>
                            <w:p w14:paraId="10A34884" w14:textId="4E00CB7C" w:rsidR="0037674F" w:rsidRPr="00873330" w:rsidRDefault="0037674F" w:rsidP="0037674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73330">
                                <w:rPr>
                                  <w:rFonts w:ascii="Times New Roman" w:hAnsi="Times New Roman" w:cs="Times New Roman"/>
                                  <w:i/>
                                  <w:iCs/>
                                  <w:sz w:val="24"/>
                                  <w:szCs w:val="24"/>
                                </w:rPr>
                                <w:t xml:space="preserve"> – </w:t>
                              </w:r>
                              <w:r w:rsidR="00BC6C3E">
                                <w:rPr>
                                  <w:rFonts w:ascii="Times New Roman" w:hAnsi="Times New Roman" w:cs="Times New Roman"/>
                                  <w:i/>
                                  <w:iCs/>
                                  <w:sz w:val="24"/>
                                  <w:szCs w:val="24"/>
                                </w:rPr>
                                <w:t>Effect of edge type on model performance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9739F4" id="Group 283" o:spid="_x0000_s1082" style="position:absolute;margin-left:0;margin-top:0;width:430.8pt;height:520.8pt;z-index:251710464;mso-position-horizontal:center;mso-position-horizontal-relative:margin;mso-width-relative:margin;mso-height-relative:margin" coordorigin="1295" coordsize="54711,66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">
                <v:group id="Group 281" o:spid="_x0000_s1083" style="position:absolute;left:1295;width:54712;height:61766" coordsize="54711,6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280" o:spid="_x0000_s1084" type="#_x0000_t75" style="position:absolute;left:1600;top:32080;width:53111;height:2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">
                    <v:imagedata r:id="rId60" o:title=""/>
                  </v:shape>
                  <v:shape id="Picture 279" o:spid="_x0000_s1085" type="#_x0000_t75" style="position:absolute;width:53111;height:2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">
                    <v:imagedata r:id="rId61" o:title=""/>
                  </v:shape>
                </v:group>
                <v:shape id="_x0000_s1086" type="#_x0000_t202" style="position:absolute;left:10972;top:61798;width:35433;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10A34884" w14:textId="4E00CB7C" w:rsidR="0037674F" w:rsidRPr="00873330" w:rsidRDefault="0037674F" w:rsidP="0037674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73330">
                          <w:rPr>
                            <w:rFonts w:ascii="Times New Roman" w:hAnsi="Times New Roman" w:cs="Times New Roman"/>
                            <w:i/>
                            <w:iCs/>
                            <w:sz w:val="24"/>
                            <w:szCs w:val="24"/>
                          </w:rPr>
                          <w:t xml:space="preserve"> – </w:t>
                        </w:r>
                        <w:r w:rsidR="00BC6C3E">
                          <w:rPr>
                            <w:rFonts w:ascii="Times New Roman" w:hAnsi="Times New Roman" w:cs="Times New Roman"/>
                            <w:i/>
                            <w:iCs/>
                            <w:sz w:val="24"/>
                            <w:szCs w:val="24"/>
                          </w:rPr>
                          <w:t>Effect of edge type on model performance</w:t>
                        </w:r>
                      </w:p>
                    </w:txbxContent>
                  </v:textbox>
                </v:shape>
                <w10:wrap type="topAndBottom" anchorx="margin"/>
              </v:group>
            </w:pict>
          </mc:Fallback>
        </mc:AlternateContent>
      </w:r>
      <w:r w:rsidR="005B28FA">
        <w:rPr>
          <w:rFonts w:ascii="Times New Roman" w:hAnsi="Times New Roman" w:cs="Times New Roman"/>
          <w:sz w:val="24"/>
          <w:szCs w:val="24"/>
          <w:lang w:val="en-US"/>
        </w:rPr>
        <w:t xml:space="preserve">Using this information, the U-Net model is then retrained on the 1-pixel edge dataset over 50 epochs to attain the ideal number of epochs for the </w:t>
      </w:r>
      <w:r w:rsidR="0062329B">
        <w:rPr>
          <w:rFonts w:ascii="Times New Roman" w:hAnsi="Times New Roman" w:cs="Times New Roman"/>
          <w:sz w:val="24"/>
          <w:szCs w:val="24"/>
          <w:lang w:val="en-US"/>
        </w:rPr>
        <w:t>model. The training and testing losses are plotted against epochs to identify the epoch number where testing losses are minimal</w:t>
      </w:r>
      <w:r w:rsidR="009C7EA7">
        <w:rPr>
          <w:rFonts w:ascii="Times New Roman" w:hAnsi="Times New Roman" w:cs="Times New Roman"/>
          <w:sz w:val="24"/>
          <w:szCs w:val="24"/>
          <w:lang w:val="en-US"/>
        </w:rPr>
        <w:t xml:space="preserve"> (Figure 16)</w:t>
      </w:r>
      <w:r w:rsidR="0062329B">
        <w:rPr>
          <w:rFonts w:ascii="Times New Roman" w:hAnsi="Times New Roman" w:cs="Times New Roman"/>
          <w:sz w:val="24"/>
          <w:szCs w:val="24"/>
          <w:lang w:val="en-US"/>
        </w:rPr>
        <w:t xml:space="preserve">. This is to prevent any overfitting of the model on the trainset. </w:t>
      </w:r>
      <w:r w:rsidR="009C7EA7">
        <w:rPr>
          <w:rFonts w:ascii="Times New Roman" w:hAnsi="Times New Roman" w:cs="Times New Roman"/>
          <w:sz w:val="24"/>
          <w:szCs w:val="24"/>
          <w:lang w:val="en-US"/>
        </w:rPr>
        <w:t xml:space="preserve">From the </w:t>
      </w:r>
      <w:r w:rsidR="00185992">
        <w:rPr>
          <w:rFonts w:ascii="Times New Roman" w:hAnsi="Times New Roman" w:cs="Times New Roman"/>
          <w:sz w:val="24"/>
          <w:szCs w:val="24"/>
          <w:lang w:val="en-US"/>
        </w:rPr>
        <w:t>results, the optimal number of epochs is 30.</w:t>
      </w:r>
    </w:p>
    <w:p w14:paraId="19654453" w14:textId="77777777" w:rsidR="004E4F96" w:rsidRDefault="004E4F96" w:rsidP="00373FB3">
      <w:pPr>
        <w:spacing w:line="480" w:lineRule="auto"/>
        <w:rPr>
          <w:rFonts w:ascii="Times New Roman" w:hAnsi="Times New Roman" w:cs="Times New Roman"/>
          <w:sz w:val="24"/>
          <w:szCs w:val="24"/>
          <w:lang w:val="en-US"/>
        </w:rPr>
      </w:pPr>
    </w:p>
    <w:p w14:paraId="4137A75F" w14:textId="1C3D2056" w:rsidR="00373FB3" w:rsidRPr="002F4B7B" w:rsidRDefault="00481563" w:rsidP="00373FB3">
      <w:pPr>
        <w:spacing w:line="48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714560" behindDoc="0" locked="0" layoutInCell="1" allowOverlap="1" wp14:anchorId="74BE743C" wp14:editId="50386BC9">
                <wp:simplePos x="0" y="0"/>
                <wp:positionH relativeFrom="margin">
                  <wp:align>center</wp:align>
                </wp:positionH>
                <wp:positionV relativeFrom="paragraph">
                  <wp:posOffset>1889760</wp:posOffset>
                </wp:positionV>
                <wp:extent cx="4960620" cy="4053902"/>
                <wp:effectExtent l="0" t="0" r="0" b="3810"/>
                <wp:wrapTopAndBottom/>
                <wp:docPr id="286" name="Group 286"/>
                <wp:cNvGraphicFramePr/>
                <a:graphic xmlns:a="http://schemas.openxmlformats.org/drawingml/2006/main">
                  <a:graphicData uri="http://schemas.microsoft.com/office/word/2010/wordprocessingGroup">
                    <wpg:wgp>
                      <wpg:cNvGrpSpPr/>
                      <wpg:grpSpPr>
                        <a:xfrm>
                          <a:off x="0" y="0"/>
                          <a:ext cx="4960620" cy="4053902"/>
                          <a:chOff x="0" y="0"/>
                          <a:chExt cx="4960620" cy="4053902"/>
                        </a:xfrm>
                      </wpg:grpSpPr>
                      <pic:pic xmlns:pic="http://schemas.openxmlformats.org/drawingml/2006/picture">
                        <pic:nvPicPr>
                          <pic:cNvPr id="284" name="Picture 28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960620" cy="3642360"/>
                          </a:xfrm>
                          <a:prstGeom prst="rect">
                            <a:avLst/>
                          </a:prstGeom>
                        </pic:spPr>
                      </pic:pic>
                      <wps:wsp>
                        <wps:cNvPr id="285" name="Text Box 2"/>
                        <wps:cNvSpPr txBox="1">
                          <a:spLocks noChangeArrowheads="1"/>
                        </wps:cNvSpPr>
                        <wps:spPr bwMode="auto">
                          <a:xfrm>
                            <a:off x="624840" y="3618983"/>
                            <a:ext cx="3710940" cy="434919"/>
                          </a:xfrm>
                          <a:prstGeom prst="rect">
                            <a:avLst/>
                          </a:prstGeom>
                          <a:noFill/>
                          <a:ln w="9525">
                            <a:noFill/>
                            <a:miter lim="800000"/>
                            <a:headEnd/>
                            <a:tailEnd/>
                          </a:ln>
                        </wps:spPr>
                        <wps:txbx>
                          <w:txbxContent>
                            <w:p w14:paraId="37263FAC" w14:textId="71007E54" w:rsidR="008B50A2" w:rsidRPr="00873330" w:rsidRDefault="008B50A2"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4BE743C" id="Group 286" o:spid="_x0000_s1087" style="position:absolute;margin-left:0;margin-top:148.8pt;width:390.6pt;height:319.2pt;z-index:251714560;mso-position-horizontal:center;mso-position-horizontal-relative:margin;mso-height-relative:margin" coordsize="49606,40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">
                <v:shape id="Picture 284" o:spid="_x0000_s1088" type="#_x0000_t75" style="position:absolute;width:49606;height:3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">
                  <v:imagedata r:id="rId63" o:title=""/>
                </v:shape>
                <v:shape id="_x0000_s1089" type="#_x0000_t202" style="position:absolute;left:6248;top:36189;width:37109;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7263FAC" w14:textId="71007E54" w:rsidR="008B50A2" w:rsidRPr="00873330" w:rsidRDefault="008B50A2"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v:textbox>
                </v:shape>
                <w10:wrap type="topAndBottom" anchorx="margin"/>
              </v:group>
            </w:pict>
          </mc:Fallback>
        </mc:AlternateContent>
      </w:r>
      <w:r w:rsidR="00215A16">
        <w:rPr>
          <w:rFonts w:ascii="Times New Roman" w:hAnsi="Times New Roman" w:cs="Times New Roman"/>
          <w:sz w:val="24"/>
          <w:szCs w:val="24"/>
          <w:lang w:val="en-US"/>
        </w:rPr>
        <w:t>As shown in Figure 15, t</w:t>
      </w:r>
      <w:r w:rsidR="00E2617E">
        <w:rPr>
          <w:rFonts w:ascii="Times New Roman" w:hAnsi="Times New Roman" w:cs="Times New Roman"/>
          <w:sz w:val="24"/>
          <w:szCs w:val="24"/>
          <w:lang w:val="en-US"/>
        </w:rPr>
        <w:t>he output masks</w:t>
      </w:r>
      <w:r w:rsidR="00215A16">
        <w:rPr>
          <w:rFonts w:ascii="Times New Roman" w:hAnsi="Times New Roman" w:cs="Times New Roman"/>
          <w:sz w:val="24"/>
          <w:szCs w:val="24"/>
          <w:lang w:val="en-US"/>
        </w:rPr>
        <w:t xml:space="preserve"> from the U-Net model that is trained on the 1-pixel edge dataset</w:t>
      </w:r>
      <w:r w:rsidR="00E2617E">
        <w:rPr>
          <w:rFonts w:ascii="Times New Roman" w:hAnsi="Times New Roman" w:cs="Times New Roman"/>
          <w:sz w:val="24"/>
          <w:szCs w:val="24"/>
          <w:lang w:val="en-US"/>
        </w:rPr>
        <w:t xml:space="preserve"> </w:t>
      </w:r>
      <w:r w:rsidR="00215A16">
        <w:rPr>
          <w:rFonts w:ascii="Times New Roman" w:hAnsi="Times New Roman" w:cs="Times New Roman"/>
          <w:sz w:val="24"/>
          <w:szCs w:val="24"/>
          <w:lang w:val="en-US"/>
        </w:rPr>
        <w:t>still ha</w:t>
      </w:r>
      <w:r w:rsidR="00252C52">
        <w:rPr>
          <w:rFonts w:ascii="Times New Roman" w:hAnsi="Times New Roman" w:cs="Times New Roman"/>
          <w:sz w:val="24"/>
          <w:szCs w:val="24"/>
          <w:lang w:val="en-US"/>
        </w:rPr>
        <w:t>d</w:t>
      </w:r>
      <w:r w:rsidR="00215A16">
        <w:rPr>
          <w:rFonts w:ascii="Times New Roman" w:hAnsi="Times New Roman" w:cs="Times New Roman"/>
          <w:sz w:val="24"/>
          <w:szCs w:val="24"/>
          <w:lang w:val="en-US"/>
        </w:rPr>
        <w:t xml:space="preserve"> significantly thick edges. </w:t>
      </w:r>
      <w:r w:rsidR="00252C52">
        <w:rPr>
          <w:rFonts w:ascii="Times New Roman" w:hAnsi="Times New Roman" w:cs="Times New Roman"/>
          <w:sz w:val="24"/>
          <w:szCs w:val="24"/>
          <w:lang w:val="en-US"/>
        </w:rPr>
        <w:t xml:space="preserve">As such, the edges are first thinned using the </w:t>
      </w:r>
      <w:commentRangeStart w:id="27"/>
      <w:r w:rsidR="00252C52">
        <w:rPr>
          <w:rFonts w:ascii="Times New Roman" w:hAnsi="Times New Roman" w:cs="Times New Roman"/>
          <w:sz w:val="24"/>
          <w:szCs w:val="24"/>
          <w:lang w:val="en-US"/>
        </w:rPr>
        <w:t>Zhang-</w:t>
      </w:r>
      <w:proofErr w:type="spellStart"/>
      <w:r w:rsidR="00252C52">
        <w:rPr>
          <w:rFonts w:ascii="Times New Roman" w:hAnsi="Times New Roman" w:cs="Times New Roman"/>
          <w:sz w:val="24"/>
          <w:szCs w:val="24"/>
          <w:lang w:val="en-US"/>
        </w:rPr>
        <w:t>Shuen</w:t>
      </w:r>
      <w:proofErr w:type="spellEnd"/>
      <w:r w:rsidR="00252C52">
        <w:rPr>
          <w:rFonts w:ascii="Times New Roman" w:hAnsi="Times New Roman" w:cs="Times New Roman"/>
          <w:sz w:val="24"/>
          <w:szCs w:val="24"/>
          <w:lang w:val="en-US"/>
        </w:rPr>
        <w:t xml:space="preserve"> </w:t>
      </w:r>
      <w:commentRangeEnd w:id="27"/>
      <w:r w:rsidR="00573256">
        <w:rPr>
          <w:rStyle w:val="CommentReference"/>
        </w:rPr>
        <w:commentReference w:id="27"/>
      </w:r>
      <w:r w:rsidR="00252C52">
        <w:rPr>
          <w:rFonts w:ascii="Times New Roman" w:hAnsi="Times New Roman" w:cs="Times New Roman"/>
          <w:sz w:val="24"/>
          <w:szCs w:val="24"/>
          <w:lang w:val="en-US"/>
        </w:rPr>
        <w:t>thinning algorithm and is implemented using the OpenCV library. From there, t</w:t>
      </w:r>
      <w:r w:rsidR="00373FB3">
        <w:rPr>
          <w:rFonts w:ascii="Times New Roman" w:hAnsi="Times New Roman" w:cs="Times New Roman"/>
          <w:sz w:val="24"/>
          <w:szCs w:val="24"/>
          <w:lang w:val="en-US"/>
        </w:rPr>
        <w:t>he line equations of each edge are then obtained using</w:t>
      </w:r>
      <w:r w:rsidR="00252C52">
        <w:rPr>
          <w:rFonts w:ascii="Times New Roman" w:hAnsi="Times New Roman" w:cs="Times New Roman"/>
          <w:sz w:val="24"/>
          <w:szCs w:val="24"/>
          <w:lang w:val="en-US"/>
        </w:rPr>
        <w:t xml:space="preserve"> a</w:t>
      </w:r>
      <w:r w:rsidR="00373FB3">
        <w:rPr>
          <w:rFonts w:ascii="Times New Roman" w:hAnsi="Times New Roman" w:cs="Times New Roman"/>
          <w:sz w:val="24"/>
          <w:szCs w:val="24"/>
          <w:lang w:val="en-US"/>
        </w:rPr>
        <w:t xml:space="preserve"> </w:t>
      </w:r>
      <w:r w:rsidR="001A6C36">
        <w:rPr>
          <w:rFonts w:ascii="Times New Roman" w:hAnsi="Times New Roman" w:cs="Times New Roman"/>
          <w:sz w:val="24"/>
          <w:szCs w:val="24"/>
          <w:lang w:val="en-US"/>
        </w:rPr>
        <w:t>Probabilistic</w:t>
      </w:r>
      <w:r w:rsidR="00373FB3">
        <w:rPr>
          <w:rFonts w:ascii="Times New Roman" w:hAnsi="Times New Roman" w:cs="Times New Roman"/>
          <w:sz w:val="24"/>
          <w:szCs w:val="24"/>
          <w:lang w:val="en-US"/>
        </w:rPr>
        <w:t xml:space="preserve"> Hough Transform.</w:t>
      </w:r>
      <w:r w:rsidR="00252C52">
        <w:rPr>
          <w:rFonts w:ascii="Times New Roman" w:hAnsi="Times New Roman" w:cs="Times New Roman"/>
          <w:sz w:val="24"/>
          <w:szCs w:val="24"/>
          <w:lang w:val="en-US"/>
        </w:rPr>
        <w:t xml:space="preserve"> </w:t>
      </w:r>
      <w:r>
        <w:rPr>
          <w:rFonts w:ascii="Times New Roman" w:hAnsi="Times New Roman" w:cs="Times New Roman"/>
          <w:sz w:val="24"/>
          <w:szCs w:val="24"/>
          <w:lang w:val="en-US"/>
        </w:rPr>
        <w:t>The fina</w:t>
      </w:r>
      <w:r w:rsidR="00573256">
        <w:rPr>
          <w:rFonts w:ascii="Times New Roman" w:hAnsi="Times New Roman" w:cs="Times New Roman"/>
          <w:sz w:val="24"/>
          <w:szCs w:val="24"/>
          <w:lang w:val="en-US"/>
        </w:rPr>
        <w:t>l output is shown in Figure 17.</w:t>
      </w:r>
    </w:p>
    <w:p w14:paraId="636F8F9C" w14:textId="4856E061" w:rsidR="00C625ED" w:rsidRPr="00373FB3" w:rsidRDefault="00C625ED" w:rsidP="00D026F6">
      <w:pPr>
        <w:spacing w:line="480" w:lineRule="auto"/>
        <w:rPr>
          <w:rFonts w:ascii="Times New Roman" w:hAnsi="Times New Roman" w:cs="Times New Roman"/>
          <w:b/>
          <w:bCs/>
          <w:sz w:val="24"/>
          <w:szCs w:val="24"/>
          <w:lang w:val="en-US"/>
        </w:rPr>
      </w:pPr>
    </w:p>
    <w:p w14:paraId="0E06466A" w14:textId="5C8D3AC9" w:rsidR="00C07649" w:rsidRDefault="00C07649">
      <w:pPr>
        <w:rPr>
          <w:rFonts w:ascii="Times New Roman" w:hAnsi="Times New Roman" w:cs="Times New Roman"/>
          <w:b/>
          <w:bCs/>
          <w:sz w:val="24"/>
          <w:szCs w:val="24"/>
        </w:rPr>
      </w:pPr>
      <w:r>
        <w:rPr>
          <w:rFonts w:ascii="Times New Roman" w:hAnsi="Times New Roman" w:cs="Times New Roman"/>
          <w:b/>
          <w:bCs/>
          <w:sz w:val="24"/>
          <w:szCs w:val="24"/>
        </w:rPr>
        <w:br w:type="page"/>
      </w:r>
    </w:p>
    <w:p w14:paraId="597036B1" w14:textId="30036A00" w:rsidR="006C4B46"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Conclusion</w:t>
      </w:r>
    </w:p>
    <w:p w14:paraId="63E8A6DF" w14:textId="77777777" w:rsidR="00815DBF" w:rsidRDefault="003E0539" w:rsidP="007557C3">
      <w:pPr>
        <w:spacing w:line="480" w:lineRule="auto"/>
        <w:rPr>
          <w:rFonts w:ascii="Times New Roman" w:hAnsi="Times New Roman" w:cs="Times New Roman"/>
          <w:sz w:val="24"/>
          <w:szCs w:val="24"/>
        </w:rPr>
      </w:pPr>
      <w:r w:rsidRPr="007557C3">
        <w:rPr>
          <w:rFonts w:ascii="Times New Roman" w:hAnsi="Times New Roman" w:cs="Times New Roman"/>
          <w:sz w:val="24"/>
          <w:szCs w:val="24"/>
        </w:rPr>
        <w:t xml:space="preserve">The results derived from </w:t>
      </w:r>
      <w:r w:rsidR="003D77D8" w:rsidRPr="007557C3">
        <w:rPr>
          <w:rFonts w:ascii="Times New Roman" w:hAnsi="Times New Roman" w:cs="Times New Roman"/>
          <w:sz w:val="24"/>
          <w:szCs w:val="24"/>
        </w:rPr>
        <w:t xml:space="preserve">this project shows that machine learning, in particular </w:t>
      </w:r>
      <w:r w:rsidR="00B61F85" w:rsidRPr="007557C3">
        <w:rPr>
          <w:rFonts w:ascii="Times New Roman" w:hAnsi="Times New Roman" w:cs="Times New Roman"/>
          <w:sz w:val="24"/>
          <w:szCs w:val="24"/>
        </w:rPr>
        <w:t xml:space="preserve">Fully Convolutional Networks, </w:t>
      </w:r>
      <w:r w:rsidR="00B943CA" w:rsidRPr="007557C3">
        <w:rPr>
          <w:rFonts w:ascii="Times New Roman" w:hAnsi="Times New Roman" w:cs="Times New Roman"/>
          <w:sz w:val="24"/>
          <w:szCs w:val="24"/>
        </w:rPr>
        <w:t xml:space="preserve">can be </w:t>
      </w:r>
      <w:r w:rsidR="007557C3" w:rsidRPr="007557C3">
        <w:rPr>
          <w:rFonts w:ascii="Times New Roman" w:hAnsi="Times New Roman" w:cs="Times New Roman"/>
          <w:sz w:val="24"/>
          <w:szCs w:val="24"/>
        </w:rPr>
        <w:t xml:space="preserve">used for detecting structural edges in photographic images and </w:t>
      </w:r>
      <w:r w:rsidR="00637EE9">
        <w:rPr>
          <w:rFonts w:ascii="Times New Roman" w:hAnsi="Times New Roman" w:cs="Times New Roman"/>
          <w:sz w:val="24"/>
          <w:szCs w:val="24"/>
        </w:rPr>
        <w:t xml:space="preserve">it is shown that it performs better than classical </w:t>
      </w:r>
      <w:r w:rsidR="007348DB">
        <w:rPr>
          <w:rFonts w:ascii="Times New Roman" w:hAnsi="Times New Roman" w:cs="Times New Roman"/>
          <w:sz w:val="24"/>
          <w:szCs w:val="24"/>
        </w:rPr>
        <w:t>algorithms</w:t>
      </w:r>
      <w:r w:rsidR="00637EE9">
        <w:rPr>
          <w:rFonts w:ascii="Times New Roman" w:hAnsi="Times New Roman" w:cs="Times New Roman"/>
          <w:sz w:val="24"/>
          <w:szCs w:val="24"/>
        </w:rPr>
        <w:t>.</w:t>
      </w:r>
      <w:r w:rsidR="00252DB9">
        <w:rPr>
          <w:rFonts w:ascii="Times New Roman" w:hAnsi="Times New Roman" w:cs="Times New Roman"/>
          <w:sz w:val="24"/>
          <w:szCs w:val="24"/>
        </w:rPr>
        <w:t xml:space="preserve"> </w:t>
      </w:r>
    </w:p>
    <w:p w14:paraId="62968FF6" w14:textId="0BCFA339" w:rsidR="00333283" w:rsidRPr="007557C3" w:rsidRDefault="00815DBF" w:rsidP="007557C3">
      <w:pPr>
        <w:spacing w:line="480" w:lineRule="auto"/>
        <w:rPr>
          <w:rFonts w:ascii="Times New Roman" w:hAnsi="Times New Roman" w:cs="Times New Roman"/>
          <w:sz w:val="24"/>
          <w:szCs w:val="24"/>
        </w:rPr>
      </w:pPr>
      <w:r>
        <w:rPr>
          <w:rFonts w:ascii="Times New Roman" w:hAnsi="Times New Roman" w:cs="Times New Roman"/>
          <w:sz w:val="24"/>
          <w:szCs w:val="24"/>
        </w:rPr>
        <w:t xml:space="preserve">Future work can be </w:t>
      </w:r>
      <w:r w:rsidR="00D76E56">
        <w:rPr>
          <w:rFonts w:ascii="Times New Roman" w:hAnsi="Times New Roman" w:cs="Times New Roman"/>
          <w:sz w:val="24"/>
          <w:szCs w:val="24"/>
        </w:rPr>
        <w:t xml:space="preserve">done </w:t>
      </w:r>
      <w:r w:rsidR="007045F7">
        <w:rPr>
          <w:rFonts w:ascii="Times New Roman" w:hAnsi="Times New Roman" w:cs="Times New Roman"/>
          <w:sz w:val="24"/>
          <w:szCs w:val="24"/>
        </w:rPr>
        <w:t>to improve the mode by finetuning some of the hyperparameters such as the type of optimiser</w:t>
      </w:r>
      <w:r w:rsidR="00CA3FAB">
        <w:rPr>
          <w:rFonts w:ascii="Times New Roman" w:hAnsi="Times New Roman" w:cs="Times New Roman"/>
          <w:sz w:val="24"/>
          <w:szCs w:val="24"/>
        </w:rPr>
        <w:t xml:space="preserve"> and</w:t>
      </w:r>
      <w:r w:rsidR="007045F7">
        <w:rPr>
          <w:rFonts w:ascii="Times New Roman" w:hAnsi="Times New Roman" w:cs="Times New Roman"/>
          <w:sz w:val="24"/>
          <w:szCs w:val="24"/>
        </w:rPr>
        <w:t xml:space="preserve"> the learning rate</w:t>
      </w:r>
      <w:r w:rsidR="00CA3FAB">
        <w:rPr>
          <w:rFonts w:ascii="Times New Roman" w:hAnsi="Times New Roman" w:cs="Times New Roman"/>
          <w:sz w:val="24"/>
          <w:szCs w:val="24"/>
        </w:rPr>
        <w:t>.</w:t>
      </w:r>
      <w:r w:rsidR="00394D21">
        <w:rPr>
          <w:rFonts w:ascii="Times New Roman" w:hAnsi="Times New Roman" w:cs="Times New Roman"/>
          <w:sz w:val="24"/>
          <w:szCs w:val="24"/>
        </w:rPr>
        <w:t xml:space="preserve"> In addition, </w:t>
      </w:r>
      <w:r w:rsidR="00BA0E69">
        <w:rPr>
          <w:rFonts w:ascii="Times New Roman" w:hAnsi="Times New Roman" w:cs="Times New Roman"/>
          <w:sz w:val="24"/>
          <w:szCs w:val="24"/>
        </w:rPr>
        <w:t xml:space="preserve">the </w:t>
      </w:r>
      <w:r w:rsidR="00D56EA5">
        <w:rPr>
          <w:rFonts w:ascii="Times New Roman" w:hAnsi="Times New Roman" w:cs="Times New Roman"/>
          <w:sz w:val="24"/>
          <w:szCs w:val="24"/>
        </w:rPr>
        <w:t xml:space="preserve">current </w:t>
      </w:r>
      <w:r w:rsidR="000748C7">
        <w:rPr>
          <w:rFonts w:ascii="Times New Roman" w:hAnsi="Times New Roman" w:cs="Times New Roman"/>
          <w:sz w:val="24"/>
          <w:szCs w:val="24"/>
        </w:rPr>
        <w:t>model is not excellent at identifying floor edges since the dataset mostly contains images where the floor edges are hidden by objects</w:t>
      </w:r>
      <w:r w:rsidR="00D56EA5">
        <w:rPr>
          <w:rFonts w:ascii="Times New Roman" w:hAnsi="Times New Roman" w:cs="Times New Roman"/>
          <w:sz w:val="24"/>
          <w:szCs w:val="24"/>
        </w:rPr>
        <w:t xml:space="preserve">. As such, the dataset </w:t>
      </w:r>
      <w:r w:rsidR="00BA0E69">
        <w:rPr>
          <w:rFonts w:ascii="Times New Roman" w:hAnsi="Times New Roman" w:cs="Times New Roman"/>
          <w:sz w:val="24"/>
          <w:szCs w:val="24"/>
        </w:rPr>
        <w:t xml:space="preserve">can be expanded </w:t>
      </w:r>
      <w:r w:rsidR="00D56EA5">
        <w:rPr>
          <w:rFonts w:ascii="Times New Roman" w:hAnsi="Times New Roman" w:cs="Times New Roman"/>
          <w:sz w:val="24"/>
          <w:szCs w:val="24"/>
        </w:rPr>
        <w:t xml:space="preserve">in the future </w:t>
      </w:r>
      <w:r w:rsidR="00BA0E69">
        <w:rPr>
          <w:rFonts w:ascii="Times New Roman" w:hAnsi="Times New Roman" w:cs="Times New Roman"/>
          <w:sz w:val="24"/>
          <w:szCs w:val="24"/>
        </w:rPr>
        <w:t xml:space="preserve">to include more empty rooms </w:t>
      </w:r>
      <w:r w:rsidR="00D56EA5">
        <w:rPr>
          <w:rFonts w:ascii="Times New Roman" w:hAnsi="Times New Roman" w:cs="Times New Roman"/>
          <w:sz w:val="24"/>
          <w:szCs w:val="24"/>
        </w:rPr>
        <w:t xml:space="preserve">so that the model </w:t>
      </w:r>
      <w:r w:rsidR="00852987">
        <w:rPr>
          <w:rFonts w:ascii="Times New Roman" w:hAnsi="Times New Roman" w:cs="Times New Roman"/>
          <w:sz w:val="24"/>
          <w:szCs w:val="24"/>
        </w:rPr>
        <w:t xml:space="preserve">can be more </w:t>
      </w:r>
      <w:r w:rsidR="002C248D">
        <w:rPr>
          <w:rFonts w:ascii="Times New Roman" w:hAnsi="Times New Roman" w:cs="Times New Roman"/>
          <w:sz w:val="24"/>
          <w:szCs w:val="24"/>
        </w:rPr>
        <w:t>accurate</w:t>
      </w:r>
      <w:r w:rsidR="00D56EA5">
        <w:rPr>
          <w:rFonts w:ascii="Times New Roman" w:hAnsi="Times New Roman" w:cs="Times New Roman"/>
          <w:sz w:val="24"/>
          <w:szCs w:val="24"/>
        </w:rPr>
        <w:t>.</w:t>
      </w:r>
      <w:r w:rsidR="00852987">
        <w:rPr>
          <w:rFonts w:ascii="Times New Roman" w:hAnsi="Times New Roman" w:cs="Times New Roman"/>
          <w:sz w:val="24"/>
          <w:szCs w:val="24"/>
        </w:rPr>
        <w:t xml:space="preserve"> </w:t>
      </w:r>
      <w:r w:rsidR="00385F67">
        <w:rPr>
          <w:rFonts w:ascii="Times New Roman" w:hAnsi="Times New Roman" w:cs="Times New Roman"/>
          <w:sz w:val="24"/>
          <w:szCs w:val="24"/>
        </w:rPr>
        <w:t xml:space="preserve">Lastly, </w:t>
      </w:r>
      <w:r w:rsidR="008803C8">
        <w:rPr>
          <w:rFonts w:ascii="Times New Roman" w:hAnsi="Times New Roman" w:cs="Times New Roman"/>
          <w:sz w:val="24"/>
          <w:szCs w:val="24"/>
        </w:rPr>
        <w:t>some edges are broken into smaller segments due to noise</w:t>
      </w:r>
      <w:r w:rsidR="00467853">
        <w:rPr>
          <w:rFonts w:ascii="Times New Roman" w:hAnsi="Times New Roman" w:cs="Times New Roman"/>
          <w:sz w:val="24"/>
          <w:szCs w:val="24"/>
        </w:rPr>
        <w:t>, such as furniture and people,</w:t>
      </w:r>
      <w:r w:rsidR="008803C8">
        <w:rPr>
          <w:rFonts w:ascii="Times New Roman" w:hAnsi="Times New Roman" w:cs="Times New Roman"/>
          <w:sz w:val="24"/>
          <w:szCs w:val="24"/>
        </w:rPr>
        <w:t xml:space="preserve"> in the image</w:t>
      </w:r>
      <w:r w:rsidR="00467853">
        <w:rPr>
          <w:rFonts w:ascii="Times New Roman" w:hAnsi="Times New Roman" w:cs="Times New Roman"/>
          <w:sz w:val="24"/>
          <w:szCs w:val="24"/>
        </w:rPr>
        <w:t>.</w:t>
      </w:r>
      <w:r w:rsidR="008803C8">
        <w:rPr>
          <w:rFonts w:ascii="Times New Roman" w:hAnsi="Times New Roman" w:cs="Times New Roman"/>
          <w:sz w:val="24"/>
          <w:szCs w:val="24"/>
        </w:rPr>
        <w:t xml:space="preserve"> As such, </w:t>
      </w:r>
      <w:r w:rsidR="00385F67">
        <w:rPr>
          <w:rFonts w:ascii="Times New Roman" w:hAnsi="Times New Roman" w:cs="Times New Roman"/>
          <w:sz w:val="24"/>
          <w:szCs w:val="24"/>
        </w:rPr>
        <w:t xml:space="preserve">further work needs to be done in developing an algorithm that can extrapolate broken line segments to </w:t>
      </w:r>
      <w:r w:rsidR="008803C8">
        <w:rPr>
          <w:rFonts w:ascii="Times New Roman" w:hAnsi="Times New Roman" w:cs="Times New Roman"/>
          <w:sz w:val="24"/>
          <w:szCs w:val="24"/>
        </w:rPr>
        <w:t>reconstruct</w:t>
      </w:r>
      <w:r w:rsidR="00385F67">
        <w:rPr>
          <w:rFonts w:ascii="Times New Roman" w:hAnsi="Times New Roman" w:cs="Times New Roman"/>
          <w:sz w:val="24"/>
          <w:szCs w:val="24"/>
        </w:rPr>
        <w:t xml:space="preserve"> the original line (Figure 1</w:t>
      </w:r>
      <w:r w:rsidR="00481563">
        <w:rPr>
          <w:rFonts w:ascii="Times New Roman" w:hAnsi="Times New Roman" w:cs="Times New Roman"/>
          <w:sz w:val="24"/>
          <w:szCs w:val="24"/>
        </w:rPr>
        <w:t>8</w:t>
      </w:r>
      <w:r w:rsidR="00385F67">
        <w:rPr>
          <w:rFonts w:ascii="Times New Roman" w:hAnsi="Times New Roman" w:cs="Times New Roman"/>
          <w:sz w:val="24"/>
          <w:szCs w:val="24"/>
        </w:rPr>
        <w:t xml:space="preserve">). </w:t>
      </w:r>
      <w:r w:rsidR="00333283" w:rsidRPr="007557C3">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val="en-SG" w:eastAsia="zh-CN"/>
        </w:rPr>
        <w:id w:val="895946864"/>
        <w:docPartObj>
          <w:docPartGallery w:val="Bibliographies"/>
          <w:docPartUnique/>
        </w:docPartObj>
      </w:sdtPr>
      <w:sdtEndPr/>
      <w:sdtContent>
        <w:p w14:paraId="157947E5" w14:textId="5C0D400C" w:rsidR="00333283" w:rsidRDefault="00333283">
          <w:pPr>
            <w:pStyle w:val="Heading1"/>
          </w:pPr>
          <w:r>
            <w:t>Bibliography</w:t>
          </w:r>
        </w:p>
        <w:sdt>
          <w:sdtPr>
            <w:id w:val="111145805"/>
            <w:bibliography/>
          </w:sdtPr>
          <w:sdtEndPr/>
          <w:sdtContent>
            <w:p w14:paraId="6698C1A0" w14:textId="77777777" w:rsidR="00167AD2" w:rsidRDefault="00333283" w:rsidP="00167AD2">
              <w:pPr>
                <w:pStyle w:val="Bibliography"/>
                <w:ind w:left="720" w:hanging="720"/>
                <w:rPr>
                  <w:noProof/>
                  <w:sz w:val="24"/>
                  <w:szCs w:val="24"/>
                  <w:lang w:val="en-US"/>
                </w:rPr>
              </w:pPr>
              <w:r>
                <w:fldChar w:fldCharType="begin"/>
              </w:r>
              <w:r>
                <w:instrText xml:space="preserve"> BIBLIOGRAPHY </w:instrText>
              </w:r>
              <w:r>
                <w:fldChar w:fldCharType="separate"/>
              </w:r>
              <w:r w:rsidR="00167AD2">
                <w:rPr>
                  <w:noProof/>
                  <w:lang w:val="en-US"/>
                </w:rPr>
                <w:t xml:space="preserve">Bushaev, V. (2018, Oct 22). </w:t>
              </w:r>
              <w:r w:rsidR="00167AD2">
                <w:rPr>
                  <w:i/>
                  <w:iCs/>
                  <w:noProof/>
                  <w:lang w:val="en-US"/>
                </w:rPr>
                <w:t>Adam — latest trends in deep learning optimization.</w:t>
              </w:r>
              <w:r w:rsidR="00167AD2">
                <w:rPr>
                  <w:noProof/>
                  <w:lang w:val="en-US"/>
                </w:rPr>
                <w:t xml:space="preserve"> Retrieved from Towards Data Science: https://towardsdatascience.com/adam-latest-trends-in-deep-learning-optimization-6be9a291375c</w:t>
              </w:r>
            </w:p>
            <w:p w14:paraId="0D48FF0E" w14:textId="77777777" w:rsidR="00167AD2" w:rsidRDefault="00167AD2" w:rsidP="00167AD2">
              <w:pPr>
                <w:pStyle w:val="Bibliography"/>
                <w:ind w:left="720" w:hanging="720"/>
                <w:rPr>
                  <w:noProof/>
                  <w:lang w:val="en-US"/>
                </w:rPr>
              </w:pPr>
              <w:r>
                <w:rPr>
                  <w:i/>
                  <w:iCs/>
                  <w:noProof/>
                  <w:lang w:val="en-US"/>
                </w:rPr>
                <w:t>Docs: torch.nn</w:t>
              </w:r>
              <w:r>
                <w:rPr>
                  <w:noProof/>
                  <w:lang w:val="en-US"/>
                </w:rPr>
                <w:t>. (2019). Retrieved from Pytorch: https://pytorch.org/docs/stable/nn.html</w:t>
              </w:r>
            </w:p>
            <w:p w14:paraId="446D6D17" w14:textId="77777777" w:rsidR="00167AD2" w:rsidRDefault="00167AD2" w:rsidP="00167AD2">
              <w:pPr>
                <w:pStyle w:val="Bibliography"/>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34FEDD41" w14:textId="77777777" w:rsidR="00167AD2" w:rsidRDefault="00167AD2" w:rsidP="00167AD2">
              <w:pPr>
                <w:pStyle w:val="Bibliography"/>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307ACE8C" w14:textId="77777777" w:rsidR="00167AD2" w:rsidRDefault="00167AD2" w:rsidP="00167AD2">
              <w:pPr>
                <w:pStyle w:val="Bibliography"/>
                <w:ind w:left="720" w:hanging="720"/>
                <w:rPr>
                  <w:noProof/>
                  <w:lang w:val="en-US"/>
                </w:rPr>
              </w:pPr>
              <w:r>
                <w:rPr>
                  <w:i/>
                  <w:iCs/>
                  <w:noProof/>
                  <w:lang w:val="en-US"/>
                </w:rPr>
                <w:t>Loss Functions</w:t>
              </w:r>
              <w:r>
                <w:rPr>
                  <w:noProof/>
                  <w:lang w:val="en-US"/>
                </w:rPr>
                <w:t>. (2017). Retrieved from Machine Learning Glossary: https://ml-cheatsheet.readthedocs.io/en/latest/loss_functions.html</w:t>
              </w:r>
            </w:p>
            <w:p w14:paraId="725292B8" w14:textId="77777777" w:rsidR="00167AD2" w:rsidRDefault="00167AD2" w:rsidP="00167AD2">
              <w:pPr>
                <w:pStyle w:val="Bibliography"/>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64D39015" w14:textId="77777777" w:rsidR="00167AD2" w:rsidRDefault="00167AD2" w:rsidP="00167AD2">
              <w:pPr>
                <w:pStyle w:val="Bibliography"/>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234B5D8E" w14:textId="77777777" w:rsidR="00167AD2" w:rsidRDefault="00167AD2" w:rsidP="00167AD2">
              <w:pPr>
                <w:pStyle w:val="Bibliography"/>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1D50E7F4" w14:textId="77777777" w:rsidR="00167AD2" w:rsidRDefault="00167AD2" w:rsidP="00167AD2">
              <w:pPr>
                <w:pStyle w:val="Bibliography"/>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43DF4D8A" w14:textId="77777777" w:rsidR="00167AD2" w:rsidRDefault="00167AD2" w:rsidP="00167AD2">
              <w:pPr>
                <w:pStyle w:val="Bibliography"/>
                <w:ind w:left="720" w:hanging="720"/>
                <w:rPr>
                  <w:noProof/>
                  <w:lang w:val="en-US"/>
                </w:rPr>
              </w:pPr>
              <w:r>
                <w:rPr>
                  <w:noProof/>
                  <w:lang w:val="en-US"/>
                </w:rPr>
                <w:t xml:space="preserve">Vijay Badrinarayanan, A. K. (2015). </w:t>
              </w:r>
              <w:r>
                <w:rPr>
                  <w:i/>
                  <w:iCs/>
                  <w:noProof/>
                  <w:lang w:val="en-US"/>
                </w:rPr>
                <w:t>SegNet: A Deep Convolutional Encoder-Decoder Architecture for Image Segmentation.</w:t>
              </w:r>
              <w:r>
                <w:rPr>
                  <w:noProof/>
                  <w:lang w:val="en-US"/>
                </w:rPr>
                <w:t xml:space="preserve"> </w:t>
              </w:r>
            </w:p>
            <w:p w14:paraId="68C7D309" w14:textId="5C0D400C" w:rsidR="00333283" w:rsidRDefault="00333283" w:rsidP="00167AD2">
              <w:r>
                <w:rPr>
                  <w:b/>
                  <w:bCs/>
                  <w:noProof/>
                </w:rPr>
                <w:fldChar w:fldCharType="end"/>
              </w:r>
            </w:p>
          </w:sdtContent>
        </w:sdt>
      </w:sdtContent>
    </w:sdt>
    <w:p w14:paraId="4DBBDB66" w14:textId="40EEE87F" w:rsidR="006D11B5" w:rsidRPr="0057384F" w:rsidRDefault="006D11B5" w:rsidP="006D11B5">
      <w:pPr>
        <w:spacing w:line="480" w:lineRule="auto"/>
        <w:rPr>
          <w:rFonts w:ascii="Times New Roman" w:hAnsi="Times New Roman" w:cs="Times New Roman"/>
          <w:sz w:val="24"/>
          <w:szCs w:val="24"/>
        </w:rPr>
      </w:pPr>
    </w:p>
    <w:sectPr w:rsidR="006D11B5" w:rsidRPr="0057384F">
      <w:footerReference w:type="default" r:id="rId6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ee Yong Tsui" w:date="2020-03-11T09:34:00Z" w:initials="LYT">
    <w:p w14:paraId="2874502F" w14:textId="28D656BD" w:rsidR="00AB2948" w:rsidRDefault="0065284E">
      <w:pPr>
        <w:pStyle w:val="CommentText"/>
      </w:pPr>
      <w:r>
        <w:rPr>
          <w:rStyle w:val="CommentReference"/>
        </w:rPr>
        <w:annotationRef/>
      </w:r>
      <w:r>
        <w:t>Have at least 3 sections in Chapter 1: Background and Motivation, Objectives and Scope, and then Layout of this Report.</w:t>
      </w:r>
    </w:p>
  </w:comment>
  <w:comment w:id="1" w:author="Lee Yong Tsui" w:date="2020-03-11T09:31:00Z" w:initials="LYT">
    <w:p w14:paraId="004A1C7F" w14:textId="3B8FBDDB" w:rsidR="0065284E" w:rsidRDefault="0065284E">
      <w:pPr>
        <w:pStyle w:val="CommentText"/>
      </w:pPr>
      <w:r>
        <w:rPr>
          <w:rStyle w:val="CommentReference"/>
        </w:rPr>
        <w:annotationRef/>
      </w:r>
      <w:r>
        <w:t>Need to explain why you need to extract edges – because the 3D reconstruction requires these edges.</w:t>
      </w:r>
    </w:p>
  </w:comment>
  <w:comment w:id="2" w:author="Lee Yong Tsui" w:date="2020-03-11T09:33:00Z" w:initials="LYT">
    <w:p w14:paraId="0FF7BC0C" w14:textId="1B57F2D5" w:rsidR="0065284E" w:rsidRDefault="0065284E">
      <w:pPr>
        <w:pStyle w:val="CommentText"/>
      </w:pPr>
      <w:r>
        <w:rPr>
          <w:rStyle w:val="CommentReference"/>
        </w:rPr>
        <w:annotationRef/>
      </w:r>
      <w:r>
        <w:t>Need a section to state the objectives and scope of the work explicitly.</w:t>
      </w:r>
    </w:p>
  </w:comment>
  <w:comment w:id="3" w:author="Lee Yong Tsui" w:date="2020-03-11T09:34:00Z" w:initials="LYT">
    <w:p w14:paraId="4D2976A3" w14:textId="5D3D77AD" w:rsidR="0065284E" w:rsidRDefault="0065284E">
      <w:pPr>
        <w:pStyle w:val="CommentText"/>
      </w:pPr>
      <w:r>
        <w:rPr>
          <w:rStyle w:val="CommentReference"/>
        </w:rPr>
        <w:annotationRef/>
      </w:r>
      <w:r>
        <w:t xml:space="preserve">Make this Chapter 2. </w:t>
      </w:r>
    </w:p>
  </w:comment>
  <w:comment w:id="8" w:author="Lee Yong Tsui" w:date="2020-03-11T15:49:00Z" w:initials="LYT">
    <w:p w14:paraId="4229A906" w14:textId="7851212F" w:rsidR="000C14C2" w:rsidRDefault="000C14C2">
      <w:pPr>
        <w:pStyle w:val="CommentText"/>
      </w:pPr>
      <w:r>
        <w:rPr>
          <w:rStyle w:val="CommentReference"/>
        </w:rPr>
        <w:annotationRef/>
      </w:r>
      <w:r>
        <w:t>Elaborate a bit on the capabilities of the libraries.</w:t>
      </w:r>
    </w:p>
  </w:comment>
  <w:comment w:id="9" w:author="Lee Yong Tsui" w:date="2020-03-11T15:50:00Z" w:initials="LYT">
    <w:p w14:paraId="3553AC84" w14:textId="56CAAD65" w:rsidR="000C14C2" w:rsidRDefault="000C14C2">
      <w:pPr>
        <w:pStyle w:val="CommentText"/>
      </w:pPr>
      <w:r>
        <w:rPr>
          <w:rStyle w:val="CommentReference"/>
        </w:rPr>
        <w:annotationRef/>
      </w:r>
      <w:r>
        <w:t>Or “each library has its …”</w:t>
      </w:r>
    </w:p>
  </w:comment>
  <w:comment w:id="12" w:author="Lee Yong Tsui" w:date="2020-03-11T15:48:00Z" w:initials="LYT">
    <w:p w14:paraId="4FEDC753" w14:textId="781150AD" w:rsidR="000C14C2" w:rsidRDefault="000C14C2">
      <w:pPr>
        <w:pStyle w:val="CommentText"/>
      </w:pPr>
      <w:r>
        <w:rPr>
          <w:rStyle w:val="CommentReference"/>
        </w:rPr>
        <w:annotationRef/>
      </w:r>
      <w:r>
        <w:t>Not making sense</w:t>
      </w:r>
    </w:p>
  </w:comment>
  <w:comment w:id="15" w:author="Lee Yong Tsui" w:date="2020-03-11T09:37:00Z" w:initials="LYT">
    <w:p w14:paraId="57851DA5" w14:textId="6DAFB3AE" w:rsidR="0065284E" w:rsidRDefault="0065284E">
      <w:pPr>
        <w:pStyle w:val="CommentText"/>
      </w:pPr>
      <w:r>
        <w:rPr>
          <w:rStyle w:val="CommentReference"/>
        </w:rPr>
        <w:annotationRef/>
      </w:r>
      <w:r>
        <w:t>Cite a reference</w:t>
      </w:r>
    </w:p>
  </w:comment>
  <w:comment w:id="16" w:author="YAO Xinmeng" w:date="2020-03-11T23:28:00Z" w:initials="YX">
    <w:p w14:paraId="55015A03" w14:textId="6ED5E047" w:rsidR="00C24377" w:rsidRDefault="00C24377">
      <w:pPr>
        <w:pStyle w:val="CommentText"/>
      </w:pPr>
      <w:r>
        <w:rPr>
          <w:rStyle w:val="CommentReference"/>
        </w:rPr>
        <w:annotationRef/>
      </w:r>
      <w:r>
        <w:t>Need citation</w:t>
      </w:r>
    </w:p>
  </w:comment>
  <w:comment w:id="18" w:author="Lee Yong Tsui" w:date="2020-03-11T09:40:00Z" w:initials="LYT">
    <w:p w14:paraId="297CE78F" w14:textId="79780B7E" w:rsidR="0065284E" w:rsidRDefault="0065284E">
      <w:pPr>
        <w:pStyle w:val="CommentText"/>
      </w:pPr>
      <w:r>
        <w:rPr>
          <w:rStyle w:val="CommentReference"/>
        </w:rPr>
        <w:annotationRef/>
      </w:r>
      <w:r>
        <w:t xml:space="preserve">Need to explain the concept of penalty. </w:t>
      </w:r>
      <w:r w:rsidR="000C14C2">
        <w:t xml:space="preserve">What is it? </w:t>
      </w:r>
      <w:r>
        <w:t xml:space="preserve">How does it arise? </w:t>
      </w:r>
      <w:r w:rsidR="00EF15D3">
        <w:t xml:space="preserve">How is it evaluated? </w:t>
      </w:r>
      <w:r>
        <w:t>How does it work? Or cite a reference that explains it.</w:t>
      </w:r>
    </w:p>
  </w:comment>
  <w:comment w:id="19" w:author="Lee Yong Tsui" w:date="2020-03-11T09:42:00Z" w:initials="LYT">
    <w:p w14:paraId="38D8C3FA" w14:textId="08D1AB70" w:rsidR="00EF15D3" w:rsidRDefault="00EF15D3">
      <w:pPr>
        <w:pStyle w:val="CommentText"/>
      </w:pPr>
      <w:r>
        <w:rPr>
          <w:rStyle w:val="CommentReference"/>
        </w:rPr>
        <w:annotationRef/>
      </w:r>
      <w:r>
        <w:t xml:space="preserve">Cite </w:t>
      </w:r>
      <w:proofErr w:type="spellStart"/>
      <w:r>
        <w:t>referecne</w:t>
      </w:r>
      <w:proofErr w:type="spellEnd"/>
    </w:p>
  </w:comment>
  <w:comment w:id="20" w:author="Lee Yong Tsui" w:date="2020-03-11T09:44:00Z" w:initials="LYT">
    <w:p w14:paraId="2E41F554" w14:textId="184B8DF0" w:rsidR="00EF15D3" w:rsidRDefault="00EF15D3">
      <w:pPr>
        <w:pStyle w:val="CommentText"/>
      </w:pPr>
      <w:r>
        <w:rPr>
          <w:rStyle w:val="CommentReference"/>
        </w:rPr>
        <w:annotationRef/>
      </w:r>
      <w:r>
        <w:t>Training?</w:t>
      </w:r>
    </w:p>
  </w:comment>
  <w:comment w:id="21" w:author="Lee Yong Tsui" w:date="2020-03-11T09:46:00Z" w:initials="LYT">
    <w:p w14:paraId="06C6EC6E" w14:textId="43FC2154" w:rsidR="00EF15D3" w:rsidRDefault="00EF15D3">
      <w:pPr>
        <w:pStyle w:val="CommentText"/>
      </w:pPr>
      <w:r>
        <w:rPr>
          <w:rStyle w:val="CommentReference"/>
        </w:rPr>
        <w:annotationRef/>
      </w:r>
      <w:r>
        <w:t xml:space="preserve">Citation should be by Author, Year. </w:t>
      </w:r>
    </w:p>
  </w:comment>
  <w:comment w:id="22" w:author="Lee Yong Tsui" w:date="2020-03-11T09:49:00Z" w:initials="LYT">
    <w:p w14:paraId="3FF28827" w14:textId="33B785EE" w:rsidR="00EF15D3" w:rsidRDefault="00EF15D3">
      <w:pPr>
        <w:pStyle w:val="CommentText"/>
      </w:pPr>
      <w:r>
        <w:rPr>
          <w:rStyle w:val="CommentReference"/>
        </w:rPr>
        <w:annotationRef/>
      </w:r>
      <w:r>
        <w:t>reference</w:t>
      </w:r>
    </w:p>
  </w:comment>
  <w:comment w:id="23" w:author="Lee Yong Tsui" w:date="2020-03-11T09:49:00Z" w:initials="LYT">
    <w:p w14:paraId="2C678F0A" w14:textId="73294C2A" w:rsidR="00EF15D3" w:rsidRDefault="00EF15D3">
      <w:pPr>
        <w:pStyle w:val="CommentText"/>
      </w:pPr>
      <w:r>
        <w:rPr>
          <w:rStyle w:val="CommentReference"/>
        </w:rPr>
        <w:annotationRef/>
      </w:r>
      <w:r>
        <w:t>reference</w:t>
      </w:r>
    </w:p>
  </w:comment>
  <w:comment w:id="24" w:author="Lee Yong Tsui" w:date="2020-03-11T09:56:00Z" w:initials="LYT">
    <w:p w14:paraId="1115444B" w14:textId="0C94566F" w:rsidR="00573256" w:rsidRDefault="00573256">
      <w:pPr>
        <w:pStyle w:val="CommentText"/>
      </w:pPr>
      <w:r>
        <w:rPr>
          <w:rStyle w:val="CommentReference"/>
        </w:rPr>
        <w:annotationRef/>
      </w:r>
      <w:r>
        <w:t>What does this refer to? The number of weights for the neurons?</w:t>
      </w:r>
    </w:p>
  </w:comment>
  <w:comment w:id="25" w:author="Lee Yong Tsui" w:date="2020-03-11T09:55:00Z" w:initials="LYT">
    <w:p w14:paraId="59457F74" w14:textId="2C79260C" w:rsidR="00573256" w:rsidRDefault="00573256">
      <w:pPr>
        <w:pStyle w:val="CommentText"/>
      </w:pPr>
      <w:r>
        <w:rPr>
          <w:rStyle w:val="CommentReference"/>
        </w:rPr>
        <w:annotationRef/>
      </w:r>
      <w:r>
        <w:t xml:space="preserve">best. </w:t>
      </w:r>
    </w:p>
  </w:comment>
  <w:comment w:id="26" w:author="Lee Yong Tsui" w:date="2020-03-11T09:58:00Z" w:initials="LYT">
    <w:p w14:paraId="52235F31" w14:textId="227CD2BA" w:rsidR="00573256" w:rsidRDefault="00573256">
      <w:pPr>
        <w:pStyle w:val="CommentText"/>
      </w:pPr>
      <w:r>
        <w:rPr>
          <w:rStyle w:val="CommentReference"/>
        </w:rPr>
        <w:annotationRef/>
      </w:r>
      <w:r>
        <w:t>Need to offer an explanation. If not, at least put this into future work.</w:t>
      </w:r>
    </w:p>
  </w:comment>
  <w:comment w:id="27" w:author="Lee Yong Tsui" w:date="2020-03-11T09:59:00Z" w:initials="LYT">
    <w:p w14:paraId="305097B7" w14:textId="46DE8791" w:rsidR="00573256" w:rsidRDefault="00573256">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74502F" w15:done="0"/>
  <w15:commentEx w15:paraId="004A1C7F" w15:done="0"/>
  <w15:commentEx w15:paraId="0FF7BC0C" w15:done="0"/>
  <w15:commentEx w15:paraId="4D2976A3" w15:done="0"/>
  <w15:commentEx w15:paraId="4229A906" w15:done="0"/>
  <w15:commentEx w15:paraId="3553AC84" w15:done="0"/>
  <w15:commentEx w15:paraId="4FEDC753" w15:done="0"/>
  <w15:commentEx w15:paraId="57851DA5" w15:done="0"/>
  <w15:commentEx w15:paraId="55015A03" w15:done="0"/>
  <w15:commentEx w15:paraId="297CE78F" w15:done="0"/>
  <w15:commentEx w15:paraId="38D8C3FA" w15:done="0"/>
  <w15:commentEx w15:paraId="2E41F554" w15:done="0"/>
  <w15:commentEx w15:paraId="06C6EC6E" w15:done="0"/>
  <w15:commentEx w15:paraId="3FF28827" w15:done="0"/>
  <w15:commentEx w15:paraId="2C678F0A" w15:done="0"/>
  <w15:commentEx w15:paraId="1115444B" w15:done="0"/>
  <w15:commentEx w15:paraId="59457F74" w15:done="0"/>
  <w15:commentEx w15:paraId="52235F31" w15:done="0"/>
  <w15:commentEx w15:paraId="305097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74502F" w16cid:durableId="2213D5CE"/>
  <w16cid:commentId w16cid:paraId="004A1C7F" w16cid:durableId="2213D5CF"/>
  <w16cid:commentId w16cid:paraId="0FF7BC0C" w16cid:durableId="2213D5D0"/>
  <w16cid:commentId w16cid:paraId="4D2976A3" w16cid:durableId="2213D5D1"/>
  <w16cid:commentId w16cid:paraId="4229A906" w16cid:durableId="2213D5D2"/>
  <w16cid:commentId w16cid:paraId="3553AC84" w16cid:durableId="2213D5D3"/>
  <w16cid:commentId w16cid:paraId="4FEDC753" w16cid:durableId="2213D5D4"/>
  <w16cid:commentId w16cid:paraId="57851DA5" w16cid:durableId="2213D5D5"/>
  <w16cid:commentId w16cid:paraId="55015A03" w16cid:durableId="2213F29E"/>
  <w16cid:commentId w16cid:paraId="297CE78F" w16cid:durableId="2213D5D6"/>
  <w16cid:commentId w16cid:paraId="38D8C3FA" w16cid:durableId="2213D5D7"/>
  <w16cid:commentId w16cid:paraId="2E41F554" w16cid:durableId="2213D5D8"/>
  <w16cid:commentId w16cid:paraId="06C6EC6E" w16cid:durableId="2213D5D9"/>
  <w16cid:commentId w16cid:paraId="3FF28827" w16cid:durableId="2213D5DA"/>
  <w16cid:commentId w16cid:paraId="2C678F0A" w16cid:durableId="2213D5DB"/>
  <w16cid:commentId w16cid:paraId="1115444B" w16cid:durableId="2213D5DC"/>
  <w16cid:commentId w16cid:paraId="59457F74" w16cid:durableId="2213D5DD"/>
  <w16cid:commentId w16cid:paraId="52235F31" w16cid:durableId="2213D5DE"/>
  <w16cid:commentId w16cid:paraId="305097B7" w16cid:durableId="2213D5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9B15A0" w14:textId="77777777" w:rsidR="00B022F3" w:rsidRDefault="00B022F3" w:rsidP="00FB415B">
      <w:pPr>
        <w:spacing w:after="0" w:line="240" w:lineRule="auto"/>
      </w:pPr>
      <w:r>
        <w:separator/>
      </w:r>
    </w:p>
  </w:endnote>
  <w:endnote w:type="continuationSeparator" w:id="0">
    <w:p w14:paraId="681B7399" w14:textId="77777777" w:rsidR="00B022F3" w:rsidRDefault="00B022F3"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125"/>
      <w:docPartObj>
        <w:docPartGallery w:val="Page Numbers (Bottom of Page)"/>
        <w:docPartUnique/>
      </w:docPartObj>
    </w:sdtPr>
    <w:sdtEndPr>
      <w:rPr>
        <w:noProof/>
      </w:rPr>
    </w:sdtEndPr>
    <w:sdtContent>
      <w:p w14:paraId="703080C1" w14:textId="7F8B8D4B" w:rsidR="00FB415B" w:rsidRDefault="00FB415B">
        <w:pPr>
          <w:pStyle w:val="Footer"/>
          <w:jc w:val="right"/>
        </w:pPr>
        <w:r>
          <w:fldChar w:fldCharType="begin"/>
        </w:r>
        <w:r>
          <w:instrText xml:space="preserve"> PAGE   \* MERGEFORMAT </w:instrText>
        </w:r>
        <w:r>
          <w:fldChar w:fldCharType="separate"/>
        </w:r>
        <w:r w:rsidR="00AB2948">
          <w:rPr>
            <w:noProof/>
          </w:rPr>
          <w:t>13</w:t>
        </w:r>
        <w:r>
          <w:rPr>
            <w:noProof/>
          </w:rPr>
          <w:fldChar w:fldCharType="end"/>
        </w:r>
      </w:p>
    </w:sdtContent>
  </w:sdt>
  <w:p w14:paraId="07A18602" w14:textId="77777777" w:rsidR="00FB415B" w:rsidRDefault="00FB41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66982" w14:textId="77777777" w:rsidR="00B022F3" w:rsidRDefault="00B022F3" w:rsidP="00FB415B">
      <w:pPr>
        <w:spacing w:after="0" w:line="240" w:lineRule="auto"/>
      </w:pPr>
      <w:r>
        <w:separator/>
      </w:r>
    </w:p>
  </w:footnote>
  <w:footnote w:type="continuationSeparator" w:id="0">
    <w:p w14:paraId="31AF9F80" w14:textId="77777777" w:rsidR="00B022F3" w:rsidRDefault="00B022F3" w:rsidP="00FB4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74C7460"/>
    <w:multiLevelType w:val="hybridMultilevel"/>
    <w:tmpl w:val="81F4CFD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5"/>
  </w:num>
  <w:num w:numId="2">
    <w:abstractNumId w:val="2"/>
  </w:num>
  <w:num w:numId="3">
    <w:abstractNumId w:val="0"/>
  </w:num>
  <w:num w:numId="4">
    <w:abstractNumId w:val="1"/>
  </w:num>
  <w:num w:numId="5">
    <w:abstractNumId w:val="4"/>
  </w:num>
  <w:num w:numId="6">
    <w:abstractNumId w:val="6"/>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e Yong Tsui">
    <w15:presenceInfo w15:providerId="AD" w15:userId="S-1-5-21-32718380-923350327-2003004241-3811"/>
  </w15:person>
  <w15:person w15:author="YAO Xinmeng">
    <w15:presenceInfo w15:providerId="Windows Live" w15:userId="66452b120ebebe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2M7YwM7MwMjc1NjFX0lEKTi0uzszPAykwqgUAsA/QvCwAAAA="/>
  </w:docVars>
  <w:rsids>
    <w:rsidRoot w:val="003E20C2"/>
    <w:rsid w:val="00002A18"/>
    <w:rsid w:val="000205D8"/>
    <w:rsid w:val="00021465"/>
    <w:rsid w:val="000276CB"/>
    <w:rsid w:val="00045DCD"/>
    <w:rsid w:val="00046946"/>
    <w:rsid w:val="00047BA3"/>
    <w:rsid w:val="00063426"/>
    <w:rsid w:val="00063D64"/>
    <w:rsid w:val="00071019"/>
    <w:rsid w:val="000748C7"/>
    <w:rsid w:val="000B35D9"/>
    <w:rsid w:val="000C14C2"/>
    <w:rsid w:val="000C3110"/>
    <w:rsid w:val="000E2F5E"/>
    <w:rsid w:val="000E300E"/>
    <w:rsid w:val="001075BE"/>
    <w:rsid w:val="0012520D"/>
    <w:rsid w:val="00125F3F"/>
    <w:rsid w:val="00137CD8"/>
    <w:rsid w:val="0014543B"/>
    <w:rsid w:val="00145B4E"/>
    <w:rsid w:val="001501B2"/>
    <w:rsid w:val="00167AD2"/>
    <w:rsid w:val="00173D81"/>
    <w:rsid w:val="00180C11"/>
    <w:rsid w:val="00182525"/>
    <w:rsid w:val="00185992"/>
    <w:rsid w:val="001905C9"/>
    <w:rsid w:val="001A6C36"/>
    <w:rsid w:val="001A6D70"/>
    <w:rsid w:val="001C132A"/>
    <w:rsid w:val="001C4FD9"/>
    <w:rsid w:val="001C5E0C"/>
    <w:rsid w:val="001D2299"/>
    <w:rsid w:val="001E6AD9"/>
    <w:rsid w:val="001E7713"/>
    <w:rsid w:val="00205A57"/>
    <w:rsid w:val="00215A16"/>
    <w:rsid w:val="00223D13"/>
    <w:rsid w:val="002310FD"/>
    <w:rsid w:val="00252C52"/>
    <w:rsid w:val="00252DB9"/>
    <w:rsid w:val="002566F0"/>
    <w:rsid w:val="00266E53"/>
    <w:rsid w:val="00271294"/>
    <w:rsid w:val="00280E7B"/>
    <w:rsid w:val="002948FF"/>
    <w:rsid w:val="0029741C"/>
    <w:rsid w:val="00297BA0"/>
    <w:rsid w:val="002A3BEA"/>
    <w:rsid w:val="002C248D"/>
    <w:rsid w:val="002C4E27"/>
    <w:rsid w:val="002D0EBB"/>
    <w:rsid w:val="002D65AA"/>
    <w:rsid w:val="002F4B7B"/>
    <w:rsid w:val="0030472A"/>
    <w:rsid w:val="003047CC"/>
    <w:rsid w:val="00306B44"/>
    <w:rsid w:val="00306EEF"/>
    <w:rsid w:val="003228CC"/>
    <w:rsid w:val="003252DD"/>
    <w:rsid w:val="00325B4F"/>
    <w:rsid w:val="00333283"/>
    <w:rsid w:val="00373FB3"/>
    <w:rsid w:val="0037674F"/>
    <w:rsid w:val="00376FA1"/>
    <w:rsid w:val="003853BC"/>
    <w:rsid w:val="00385F67"/>
    <w:rsid w:val="00391B24"/>
    <w:rsid w:val="00394D21"/>
    <w:rsid w:val="003962E1"/>
    <w:rsid w:val="003A4C68"/>
    <w:rsid w:val="003B0327"/>
    <w:rsid w:val="003B208C"/>
    <w:rsid w:val="003B3FC4"/>
    <w:rsid w:val="003D77D8"/>
    <w:rsid w:val="003E0539"/>
    <w:rsid w:val="003E085A"/>
    <w:rsid w:val="003E20C2"/>
    <w:rsid w:val="003E652A"/>
    <w:rsid w:val="00400AC4"/>
    <w:rsid w:val="004038E3"/>
    <w:rsid w:val="004051EF"/>
    <w:rsid w:val="0042415A"/>
    <w:rsid w:val="0043221E"/>
    <w:rsid w:val="00452874"/>
    <w:rsid w:val="00452EFE"/>
    <w:rsid w:val="00467853"/>
    <w:rsid w:val="0047222E"/>
    <w:rsid w:val="00473ADB"/>
    <w:rsid w:val="00481563"/>
    <w:rsid w:val="00497A63"/>
    <w:rsid w:val="004B7DC3"/>
    <w:rsid w:val="004E4F96"/>
    <w:rsid w:val="004F24B7"/>
    <w:rsid w:val="004F506F"/>
    <w:rsid w:val="00511588"/>
    <w:rsid w:val="00512FF2"/>
    <w:rsid w:val="0051323F"/>
    <w:rsid w:val="00515245"/>
    <w:rsid w:val="005204D7"/>
    <w:rsid w:val="00525927"/>
    <w:rsid w:val="00541736"/>
    <w:rsid w:val="00544639"/>
    <w:rsid w:val="0054589C"/>
    <w:rsid w:val="00554500"/>
    <w:rsid w:val="00573256"/>
    <w:rsid w:val="0057384F"/>
    <w:rsid w:val="00582246"/>
    <w:rsid w:val="005837F5"/>
    <w:rsid w:val="00584C4C"/>
    <w:rsid w:val="0059565A"/>
    <w:rsid w:val="005A7EAB"/>
    <w:rsid w:val="005B28FA"/>
    <w:rsid w:val="005C2265"/>
    <w:rsid w:val="005C2C3D"/>
    <w:rsid w:val="005C3A13"/>
    <w:rsid w:val="005F244E"/>
    <w:rsid w:val="005F5EBA"/>
    <w:rsid w:val="00605455"/>
    <w:rsid w:val="0061228C"/>
    <w:rsid w:val="006214CC"/>
    <w:rsid w:val="00622252"/>
    <w:rsid w:val="0062329B"/>
    <w:rsid w:val="00624DFD"/>
    <w:rsid w:val="00637EE9"/>
    <w:rsid w:val="0065284E"/>
    <w:rsid w:val="00657C53"/>
    <w:rsid w:val="00673324"/>
    <w:rsid w:val="00674936"/>
    <w:rsid w:val="006768E5"/>
    <w:rsid w:val="00683BDD"/>
    <w:rsid w:val="00684A4F"/>
    <w:rsid w:val="00687FA2"/>
    <w:rsid w:val="006B5557"/>
    <w:rsid w:val="006C300E"/>
    <w:rsid w:val="006C4B46"/>
    <w:rsid w:val="006D11B5"/>
    <w:rsid w:val="006E462F"/>
    <w:rsid w:val="006E7490"/>
    <w:rsid w:val="006F2642"/>
    <w:rsid w:val="007045F7"/>
    <w:rsid w:val="00710CC4"/>
    <w:rsid w:val="007210C2"/>
    <w:rsid w:val="00730B79"/>
    <w:rsid w:val="007348DB"/>
    <w:rsid w:val="00735E34"/>
    <w:rsid w:val="007557C3"/>
    <w:rsid w:val="00760199"/>
    <w:rsid w:val="0076128E"/>
    <w:rsid w:val="00764B6C"/>
    <w:rsid w:val="00785501"/>
    <w:rsid w:val="00790AF9"/>
    <w:rsid w:val="00796096"/>
    <w:rsid w:val="007A31E2"/>
    <w:rsid w:val="007B3461"/>
    <w:rsid w:val="007E0F62"/>
    <w:rsid w:val="007F0429"/>
    <w:rsid w:val="008014B0"/>
    <w:rsid w:val="008037AA"/>
    <w:rsid w:val="008101D3"/>
    <w:rsid w:val="00815DBF"/>
    <w:rsid w:val="008330AB"/>
    <w:rsid w:val="0083374E"/>
    <w:rsid w:val="00841EB6"/>
    <w:rsid w:val="00852987"/>
    <w:rsid w:val="0086470C"/>
    <w:rsid w:val="00873330"/>
    <w:rsid w:val="008803C8"/>
    <w:rsid w:val="00891A17"/>
    <w:rsid w:val="008A102B"/>
    <w:rsid w:val="008B50A2"/>
    <w:rsid w:val="008C5347"/>
    <w:rsid w:val="008D1110"/>
    <w:rsid w:val="008F0F90"/>
    <w:rsid w:val="008F4989"/>
    <w:rsid w:val="008F6E29"/>
    <w:rsid w:val="009474A1"/>
    <w:rsid w:val="00952C26"/>
    <w:rsid w:val="00956D75"/>
    <w:rsid w:val="00962BE1"/>
    <w:rsid w:val="00965E1B"/>
    <w:rsid w:val="00972F98"/>
    <w:rsid w:val="0097336D"/>
    <w:rsid w:val="00995B07"/>
    <w:rsid w:val="009A5F46"/>
    <w:rsid w:val="009B24BB"/>
    <w:rsid w:val="009C7EA7"/>
    <w:rsid w:val="009E0D4F"/>
    <w:rsid w:val="00A053AB"/>
    <w:rsid w:val="00A06814"/>
    <w:rsid w:val="00A07403"/>
    <w:rsid w:val="00A140A7"/>
    <w:rsid w:val="00A709A1"/>
    <w:rsid w:val="00A71568"/>
    <w:rsid w:val="00A86EF4"/>
    <w:rsid w:val="00A93209"/>
    <w:rsid w:val="00A97349"/>
    <w:rsid w:val="00AB2948"/>
    <w:rsid w:val="00AB625A"/>
    <w:rsid w:val="00AD055C"/>
    <w:rsid w:val="00AF3128"/>
    <w:rsid w:val="00B022F3"/>
    <w:rsid w:val="00B03E38"/>
    <w:rsid w:val="00B07384"/>
    <w:rsid w:val="00B10C21"/>
    <w:rsid w:val="00B30600"/>
    <w:rsid w:val="00B36909"/>
    <w:rsid w:val="00B55532"/>
    <w:rsid w:val="00B61F85"/>
    <w:rsid w:val="00B63323"/>
    <w:rsid w:val="00B64565"/>
    <w:rsid w:val="00B77A88"/>
    <w:rsid w:val="00B858B4"/>
    <w:rsid w:val="00B87DE1"/>
    <w:rsid w:val="00B943CA"/>
    <w:rsid w:val="00BA0E69"/>
    <w:rsid w:val="00BA1FC5"/>
    <w:rsid w:val="00BA7779"/>
    <w:rsid w:val="00BB68CD"/>
    <w:rsid w:val="00BC6C3E"/>
    <w:rsid w:val="00BC7419"/>
    <w:rsid w:val="00BD0815"/>
    <w:rsid w:val="00BD4FE9"/>
    <w:rsid w:val="00BD7428"/>
    <w:rsid w:val="00BD7790"/>
    <w:rsid w:val="00BD7917"/>
    <w:rsid w:val="00BF08B3"/>
    <w:rsid w:val="00BF6E53"/>
    <w:rsid w:val="00C04764"/>
    <w:rsid w:val="00C07649"/>
    <w:rsid w:val="00C12BA9"/>
    <w:rsid w:val="00C13205"/>
    <w:rsid w:val="00C24377"/>
    <w:rsid w:val="00C26FB6"/>
    <w:rsid w:val="00C443B8"/>
    <w:rsid w:val="00C50CA2"/>
    <w:rsid w:val="00C557A1"/>
    <w:rsid w:val="00C625ED"/>
    <w:rsid w:val="00C65A11"/>
    <w:rsid w:val="00CA0DBF"/>
    <w:rsid w:val="00CA3FAB"/>
    <w:rsid w:val="00CC12FF"/>
    <w:rsid w:val="00CD0F30"/>
    <w:rsid w:val="00CD55D4"/>
    <w:rsid w:val="00CF6B92"/>
    <w:rsid w:val="00D026F6"/>
    <w:rsid w:val="00D1100B"/>
    <w:rsid w:val="00D232AF"/>
    <w:rsid w:val="00D24FD1"/>
    <w:rsid w:val="00D31764"/>
    <w:rsid w:val="00D56EA5"/>
    <w:rsid w:val="00D72FD9"/>
    <w:rsid w:val="00D74054"/>
    <w:rsid w:val="00D76E56"/>
    <w:rsid w:val="00DA55F2"/>
    <w:rsid w:val="00DA5BF6"/>
    <w:rsid w:val="00DB0AA9"/>
    <w:rsid w:val="00DE1DB5"/>
    <w:rsid w:val="00E07078"/>
    <w:rsid w:val="00E10568"/>
    <w:rsid w:val="00E13F3D"/>
    <w:rsid w:val="00E14229"/>
    <w:rsid w:val="00E1437B"/>
    <w:rsid w:val="00E16B4B"/>
    <w:rsid w:val="00E2617E"/>
    <w:rsid w:val="00E343C6"/>
    <w:rsid w:val="00E45F15"/>
    <w:rsid w:val="00E53A0F"/>
    <w:rsid w:val="00E72379"/>
    <w:rsid w:val="00E747B0"/>
    <w:rsid w:val="00E81D3D"/>
    <w:rsid w:val="00E8286B"/>
    <w:rsid w:val="00E979FA"/>
    <w:rsid w:val="00EB33F4"/>
    <w:rsid w:val="00EC01D7"/>
    <w:rsid w:val="00ED1C9B"/>
    <w:rsid w:val="00EE75B0"/>
    <w:rsid w:val="00EF15D3"/>
    <w:rsid w:val="00F00AD6"/>
    <w:rsid w:val="00F0497B"/>
    <w:rsid w:val="00F10340"/>
    <w:rsid w:val="00F179CE"/>
    <w:rsid w:val="00F43FEC"/>
    <w:rsid w:val="00F57DAA"/>
    <w:rsid w:val="00F67210"/>
    <w:rsid w:val="00F72753"/>
    <w:rsid w:val="00F7504F"/>
    <w:rsid w:val="00F917AA"/>
    <w:rsid w:val="00F939A4"/>
    <w:rsid w:val="00FA04B0"/>
    <w:rsid w:val="00FA3514"/>
    <w:rsid w:val="00FB415B"/>
    <w:rsid w:val="00FB7E94"/>
    <w:rsid w:val="00FC5993"/>
    <w:rsid w:val="00FC7A4E"/>
    <w:rsid w:val="00FD0484"/>
    <w:rsid w:val="00FE369A"/>
    <w:rsid w:val="00FE47D3"/>
    <w:rsid w:val="00FF0A08"/>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 w:type="character" w:customStyle="1" w:styleId="pre">
    <w:name w:val="pre"/>
    <w:basedOn w:val="DefaultParagraphFont"/>
    <w:rsid w:val="005837F5"/>
  </w:style>
  <w:style w:type="character" w:styleId="CommentReference">
    <w:name w:val="annotation reference"/>
    <w:basedOn w:val="DefaultParagraphFont"/>
    <w:uiPriority w:val="99"/>
    <w:semiHidden/>
    <w:unhideWhenUsed/>
    <w:rsid w:val="0065284E"/>
    <w:rPr>
      <w:sz w:val="16"/>
      <w:szCs w:val="16"/>
    </w:rPr>
  </w:style>
  <w:style w:type="paragraph" w:styleId="CommentText">
    <w:name w:val="annotation text"/>
    <w:basedOn w:val="Normal"/>
    <w:link w:val="CommentTextChar"/>
    <w:uiPriority w:val="99"/>
    <w:semiHidden/>
    <w:unhideWhenUsed/>
    <w:rsid w:val="0065284E"/>
    <w:pPr>
      <w:spacing w:line="240" w:lineRule="auto"/>
    </w:pPr>
    <w:rPr>
      <w:sz w:val="20"/>
      <w:szCs w:val="20"/>
    </w:rPr>
  </w:style>
  <w:style w:type="character" w:customStyle="1" w:styleId="CommentTextChar">
    <w:name w:val="Comment Text Char"/>
    <w:basedOn w:val="DefaultParagraphFont"/>
    <w:link w:val="CommentText"/>
    <w:uiPriority w:val="99"/>
    <w:semiHidden/>
    <w:rsid w:val="0065284E"/>
    <w:rPr>
      <w:sz w:val="20"/>
      <w:szCs w:val="20"/>
    </w:rPr>
  </w:style>
  <w:style w:type="paragraph" w:styleId="CommentSubject">
    <w:name w:val="annotation subject"/>
    <w:basedOn w:val="CommentText"/>
    <w:next w:val="CommentText"/>
    <w:link w:val="CommentSubjectChar"/>
    <w:uiPriority w:val="99"/>
    <w:semiHidden/>
    <w:unhideWhenUsed/>
    <w:rsid w:val="0065284E"/>
    <w:rPr>
      <w:b/>
      <w:bCs/>
    </w:rPr>
  </w:style>
  <w:style w:type="character" w:customStyle="1" w:styleId="CommentSubjectChar">
    <w:name w:val="Comment Subject Char"/>
    <w:basedOn w:val="CommentTextChar"/>
    <w:link w:val="CommentSubject"/>
    <w:uiPriority w:val="99"/>
    <w:semiHidden/>
    <w:rsid w:val="0065284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96293893">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373310031">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506753018">
      <w:bodyDiv w:val="1"/>
      <w:marLeft w:val="0"/>
      <w:marRight w:val="0"/>
      <w:marTop w:val="0"/>
      <w:marBottom w:val="0"/>
      <w:divBdr>
        <w:top w:val="none" w:sz="0" w:space="0" w:color="auto"/>
        <w:left w:val="none" w:sz="0" w:space="0" w:color="auto"/>
        <w:bottom w:val="none" w:sz="0" w:space="0" w:color="auto"/>
        <w:right w:val="none" w:sz="0" w:space="0" w:color="auto"/>
      </w:divBdr>
    </w:div>
    <w:div w:id="640841379">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729041626">
      <w:bodyDiv w:val="1"/>
      <w:marLeft w:val="0"/>
      <w:marRight w:val="0"/>
      <w:marTop w:val="0"/>
      <w:marBottom w:val="0"/>
      <w:divBdr>
        <w:top w:val="none" w:sz="0" w:space="0" w:color="auto"/>
        <w:left w:val="none" w:sz="0" w:space="0" w:color="auto"/>
        <w:bottom w:val="none" w:sz="0" w:space="0" w:color="auto"/>
        <w:right w:val="none" w:sz="0" w:space="0" w:color="auto"/>
      </w:divBdr>
    </w:div>
    <w:div w:id="746880856">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08941249">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894121977">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999310921">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58498686">
      <w:bodyDiv w:val="1"/>
      <w:marLeft w:val="0"/>
      <w:marRight w:val="0"/>
      <w:marTop w:val="0"/>
      <w:marBottom w:val="0"/>
      <w:divBdr>
        <w:top w:val="none" w:sz="0" w:space="0" w:color="auto"/>
        <w:left w:val="none" w:sz="0" w:space="0" w:color="auto"/>
        <w:bottom w:val="none" w:sz="0" w:space="0" w:color="auto"/>
        <w:right w:val="none" w:sz="0" w:space="0" w:color="auto"/>
      </w:divBdr>
    </w:div>
    <w:div w:id="1234897098">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821074847">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2.jp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32.jpeg"/><Relationship Id="rId47" Type="http://schemas.openxmlformats.org/officeDocument/2006/relationships/image" Target="media/image2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17.png"/><Relationship Id="rId37" Type="http://schemas.openxmlformats.org/officeDocument/2006/relationships/image" Target="media/image27.png"/><Relationship Id="rId40" Type="http://schemas.openxmlformats.org/officeDocument/2006/relationships/image" Target="media/image23.jpg"/><Relationship Id="rId45" Type="http://schemas.openxmlformats.org/officeDocument/2006/relationships/image" Target="media/image25.jpeg"/><Relationship Id="rId53" Type="http://schemas.openxmlformats.org/officeDocument/2006/relationships/image" Target="media/image29.png"/><Relationship Id="rId58" Type="http://schemas.openxmlformats.org/officeDocument/2006/relationships/image" Target="media/image31.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0.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image" Target="media/image51.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24.jpeg"/><Relationship Id="rId52" Type="http://schemas.openxmlformats.org/officeDocument/2006/relationships/image" Target="media/image28.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g"/><Relationship Id="rId30" Type="http://schemas.openxmlformats.org/officeDocument/2006/relationships/image" Target="media/image20.jpeg"/><Relationship Id="rId35" Type="http://schemas.openxmlformats.org/officeDocument/2006/relationships/image" Target="media/image19.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30.png"/><Relationship Id="rId64"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g"/><Relationship Id="rId33" Type="http://schemas.openxmlformats.org/officeDocument/2006/relationships/image" Target="media/image23.png"/><Relationship Id="rId38" Type="http://schemas.openxmlformats.org/officeDocument/2006/relationships/image" Target="media/image21.jpg"/><Relationship Id="rId46" Type="http://schemas.openxmlformats.org/officeDocument/2006/relationships/image" Target="media/image26.jpeg"/><Relationship Id="rId59" Type="http://schemas.openxmlformats.org/officeDocument/2006/relationships/image" Target="media/image32.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1</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2</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3</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10</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4</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5</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6</b:RefOrder>
  </b:Source>
  <b:Source>
    <b:Tag>Los17</b:Tag>
    <b:SourceType>InternetSite</b:SourceType>
    <b:Guid>{E62E76EE-9B03-42D4-9020-BD11871071E8}</b:Guid>
    <b:Title>Loss Functions</b:Title>
    <b:Year>2017</b:Year>
    <b:InternetSiteTitle>Machine Learning Glossary</b:InternetSiteTitle>
    <b:URL>https://ml-cheatsheet.readthedocs.io/en/latest/loss_functions.html</b:URL>
    <b:RefOrder>7</b:RefOrder>
  </b:Source>
  <b:Source>
    <b:Tag>Doc19</b:Tag>
    <b:SourceType>InternetSite</b:SourceType>
    <b:Guid>{868701B8-030D-4883-8AE5-2A4F0ED76232}</b:Guid>
    <b:Title>Docs: torch.nn</b:Title>
    <b:InternetSiteTitle>Pytorch</b:InternetSiteTitle>
    <b:Year>2019</b:Year>
    <b:URL>https://pytorch.org/docs/stable/nn.html</b:URL>
    <b:RefOrder>8</b:RefOrder>
  </b:Source>
  <b:Source>
    <b:Tag>Vit18</b:Tag>
    <b:SourceType>InternetSite</b:SourceType>
    <b:Guid>{730D8535-F100-48E9-9A83-73A761E85C75}</b:Guid>
    <b:Author>
      <b:Author>
        <b:NameList>
          <b:Person>
            <b:Last>Bushaev</b:Last>
            <b:First>Vitaly</b:First>
          </b:Person>
        </b:NameList>
      </b:Author>
    </b:Author>
    <b:Title>Adam — latest trends in deep learning optimization.</b:Title>
    <b:InternetSiteTitle>Towards Data Science</b:InternetSiteTitle>
    <b:Year>2018</b:Year>
    <b:Month>Oct</b:Month>
    <b:Day>22</b:Day>
    <b:URL>https://towardsdatascience.com/adam-latest-trends-in-deep-learning-optimization-6be9a291375c</b:URL>
    <b:RefOrder>9</b:RefOrder>
  </b:Source>
</b:Sources>
</file>

<file path=customXml/itemProps1.xml><?xml version="1.0" encoding="utf-8"?>
<ds:datastoreItem xmlns:ds="http://schemas.openxmlformats.org/officeDocument/2006/customXml" ds:itemID="{1D34ACA0-30CB-478F-8ADC-62F29D961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20</Pages>
  <Words>2450</Words>
  <Characters>13968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3</cp:revision>
  <dcterms:created xsi:type="dcterms:W3CDTF">2020-03-11T13:25:00Z</dcterms:created>
  <dcterms:modified xsi:type="dcterms:W3CDTF">2020-03-11T15:28:00Z</dcterms:modified>
</cp:coreProperties>
</file>